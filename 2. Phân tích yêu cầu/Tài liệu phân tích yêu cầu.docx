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45B3B" w14:textId="77777777" w:rsidR="001B09DF" w:rsidRPr="00237242" w:rsidRDefault="001B09DF" w:rsidP="001B09DF">
      <w:pPr>
        <w:spacing w:before="120" w:after="120"/>
        <w:ind w:left="90" w:firstLine="630"/>
        <w:jc w:val="center"/>
        <w:rPr>
          <w:rFonts w:ascii="Times New Roman" w:eastAsia="Times New Roman" w:hAnsi="Times New Roman" w:cs="Times New Roman"/>
          <w:b/>
          <w:sz w:val="28"/>
          <w:szCs w:val="28"/>
        </w:rPr>
      </w:pPr>
      <w:r w:rsidRPr="00237242">
        <w:rPr>
          <w:rFonts w:ascii="Times New Roman" w:eastAsia="Times New Roman" w:hAnsi="Times New Roman" w:cs="Times New Roman"/>
          <w:b/>
          <w:sz w:val="28"/>
          <w:szCs w:val="28"/>
        </w:rPr>
        <w:t>TRƯỜNG ĐẠI HỌC KINH TẾ - ĐẠI HỌC ĐÀ NẴNG</w:t>
      </w:r>
    </w:p>
    <w:p w14:paraId="038CE404" w14:textId="77777777" w:rsidR="001B09DF" w:rsidRPr="00237242" w:rsidRDefault="001B09DF" w:rsidP="001B09DF">
      <w:pPr>
        <w:spacing w:before="120" w:after="120"/>
        <w:ind w:left="90"/>
        <w:jc w:val="center"/>
        <w:rPr>
          <w:rFonts w:ascii="Times New Roman" w:eastAsia="Times New Roman" w:hAnsi="Times New Roman" w:cs="Times New Roman"/>
          <w:b/>
          <w:sz w:val="28"/>
          <w:szCs w:val="28"/>
        </w:rPr>
      </w:pPr>
      <w:r w:rsidRPr="00237242">
        <w:rPr>
          <w:rFonts w:ascii="Times New Roman" w:eastAsia="Times New Roman" w:hAnsi="Times New Roman" w:cs="Times New Roman"/>
          <w:b/>
          <w:sz w:val="28"/>
          <w:szCs w:val="28"/>
        </w:rPr>
        <w:t>KHOA THỐNG KÊ – TIN HỌC</w:t>
      </w:r>
    </w:p>
    <w:p w14:paraId="4F14316A" w14:textId="77777777" w:rsidR="001B09DF" w:rsidRPr="00237242" w:rsidRDefault="001B09DF" w:rsidP="001B09DF">
      <w:pPr>
        <w:spacing w:before="120" w:after="120"/>
        <w:jc w:val="center"/>
        <w:rPr>
          <w:rFonts w:ascii="Times New Roman" w:hAnsi="Times New Roman" w:cs="Times New Roman"/>
          <w:bCs/>
          <w:sz w:val="28"/>
          <w:szCs w:val="28"/>
          <w:lang w:val="vi-VN"/>
        </w:rPr>
      </w:pPr>
      <w:r w:rsidRPr="00237242">
        <w:rPr>
          <w:rFonts w:ascii="Times New Roman" w:hAnsi="Times New Roman" w:cs="Times New Roman"/>
          <w:bCs/>
          <w:sz w:val="28"/>
          <w:szCs w:val="28"/>
          <w:lang w:val="vi-VN"/>
        </w:rPr>
        <w:sym w:font="Wingdings" w:char="F09D"/>
      </w:r>
      <w:r w:rsidRPr="00237242">
        <w:rPr>
          <w:rFonts w:ascii="Times New Roman" w:hAnsi="Times New Roman" w:cs="Times New Roman"/>
          <w:bCs/>
          <w:sz w:val="28"/>
          <w:szCs w:val="28"/>
          <w:lang w:val="vi-VN"/>
        </w:rPr>
        <w:sym w:font="Wingdings" w:char="F026"/>
      </w:r>
      <w:r w:rsidRPr="00237242">
        <w:rPr>
          <w:rFonts w:ascii="Times New Roman" w:hAnsi="Times New Roman" w:cs="Times New Roman"/>
          <w:bCs/>
          <w:sz w:val="28"/>
          <w:szCs w:val="28"/>
          <w:lang w:val="vi-VN"/>
        </w:rPr>
        <w:sym w:font="Wingdings" w:char="F09C"/>
      </w:r>
    </w:p>
    <w:p w14:paraId="54B87FAE" w14:textId="77777777" w:rsidR="001B09DF" w:rsidRPr="00237242" w:rsidRDefault="001B09DF" w:rsidP="001B09DF">
      <w:pPr>
        <w:spacing w:before="120" w:after="120"/>
        <w:ind w:left="90"/>
        <w:jc w:val="center"/>
        <w:rPr>
          <w:rFonts w:ascii="Times New Roman" w:hAnsi="Times New Roman" w:cs="Times New Roman"/>
          <w:b/>
          <w:lang w:val="vi-VN"/>
        </w:rPr>
      </w:pPr>
    </w:p>
    <w:p w14:paraId="45071DB0" w14:textId="77777777" w:rsidR="001B09DF" w:rsidRPr="00237242" w:rsidRDefault="001B09DF" w:rsidP="001B09DF">
      <w:pPr>
        <w:tabs>
          <w:tab w:val="left" w:pos="4230"/>
        </w:tabs>
        <w:spacing w:before="120" w:after="120"/>
        <w:ind w:left="90"/>
        <w:jc w:val="center"/>
        <w:rPr>
          <w:rFonts w:ascii="Times New Roman" w:hAnsi="Times New Roman" w:cs="Times New Roman"/>
          <w:b/>
          <w:lang w:val="vi-VN"/>
        </w:rPr>
      </w:pPr>
      <w:r w:rsidRPr="00237242">
        <w:rPr>
          <w:rFonts w:ascii="Times New Roman" w:hAnsi="Times New Roman" w:cs="Times New Roman"/>
          <w:b/>
          <w:noProof/>
          <w:lang w:val="vi-VN"/>
        </w:rPr>
        <w:drawing>
          <wp:inline distT="0" distB="0" distL="0" distR="0" wp14:anchorId="05045763" wp14:editId="1299287D">
            <wp:extent cx="1485900" cy="1485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5900" cy="1485900"/>
                    </a:xfrm>
                    <a:prstGeom prst="rect">
                      <a:avLst/>
                    </a:prstGeom>
                    <a:noFill/>
                    <a:ln>
                      <a:noFill/>
                    </a:ln>
                  </pic:spPr>
                </pic:pic>
              </a:graphicData>
            </a:graphic>
          </wp:inline>
        </w:drawing>
      </w:r>
    </w:p>
    <w:p w14:paraId="3D0ABCDC" w14:textId="77777777" w:rsidR="001B09DF" w:rsidRPr="00237242" w:rsidRDefault="001B09DF" w:rsidP="001B09DF">
      <w:pPr>
        <w:spacing w:before="120" w:after="120"/>
        <w:ind w:left="90"/>
        <w:jc w:val="center"/>
        <w:rPr>
          <w:rFonts w:ascii="Times New Roman" w:hAnsi="Times New Roman" w:cs="Times New Roman"/>
          <w:b/>
          <w:lang w:val="vi-VN"/>
        </w:rPr>
      </w:pPr>
    </w:p>
    <w:p w14:paraId="62D2B8C1" w14:textId="2A7A1CFB" w:rsidR="001B09DF" w:rsidRDefault="001B09DF" w:rsidP="001B09DF">
      <w:pPr>
        <w:spacing w:before="120" w:after="120"/>
        <w:ind w:left="9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TÀI LIỆU</w:t>
      </w:r>
      <w:r w:rsidR="00A375E2">
        <w:rPr>
          <w:rFonts w:ascii="Times New Roman" w:eastAsia="Times New Roman" w:hAnsi="Times New Roman" w:cs="Times New Roman"/>
          <w:b/>
          <w:sz w:val="32"/>
          <w:szCs w:val="32"/>
        </w:rPr>
        <w:t xml:space="preserve"> ĐẶC TẢ YÊU </w:t>
      </w:r>
      <w:r w:rsidR="001A605A">
        <w:rPr>
          <w:rFonts w:ascii="Times New Roman" w:eastAsia="Times New Roman" w:hAnsi="Times New Roman" w:cs="Times New Roman"/>
          <w:b/>
          <w:sz w:val="32"/>
          <w:szCs w:val="32"/>
        </w:rPr>
        <w:t>CẦU</w:t>
      </w:r>
    </w:p>
    <w:p w14:paraId="4906C178" w14:textId="7A0315F1" w:rsidR="001B09DF" w:rsidRPr="00A375E2" w:rsidRDefault="00A375E2" w:rsidP="001B09DF">
      <w:pPr>
        <w:spacing w:before="120" w:after="120"/>
        <w:ind w:left="90"/>
        <w:jc w:val="center"/>
        <w:rPr>
          <w:rFonts w:ascii="Times New Roman" w:eastAsia="Times New Roman" w:hAnsi="Times New Roman" w:cs="Times New Roman"/>
          <w:bCs/>
          <w:sz w:val="32"/>
          <w:szCs w:val="32"/>
        </w:rPr>
      </w:pPr>
      <w:r w:rsidRPr="00A375E2">
        <w:rPr>
          <w:rFonts w:ascii="Times New Roman" w:eastAsia="Times New Roman" w:hAnsi="Times New Roman" w:cs="Times New Roman"/>
          <w:bCs/>
          <w:sz w:val="32"/>
          <w:szCs w:val="32"/>
        </w:rPr>
        <w:t>H</w:t>
      </w:r>
      <w:r w:rsidR="001B09DF" w:rsidRPr="00A375E2">
        <w:rPr>
          <w:rFonts w:ascii="Times New Roman" w:eastAsia="Times New Roman" w:hAnsi="Times New Roman" w:cs="Times New Roman"/>
          <w:bCs/>
          <w:sz w:val="32"/>
          <w:szCs w:val="32"/>
        </w:rPr>
        <w:t>ệ thống quản lý tiệm giặt là</w:t>
      </w:r>
    </w:p>
    <w:p w14:paraId="2338EE04" w14:textId="77777777" w:rsidR="001B09DF" w:rsidRDefault="001B09DF" w:rsidP="001B09DF">
      <w:pPr>
        <w:spacing w:before="120" w:after="120"/>
        <w:ind w:left="90"/>
        <w:jc w:val="center"/>
        <w:rPr>
          <w:rFonts w:ascii="Times New Roman" w:eastAsia="Times New Roman" w:hAnsi="Times New Roman" w:cs="Times New Roman"/>
          <w:b/>
          <w:sz w:val="26"/>
          <w:szCs w:val="26"/>
          <w:lang w:val="vi-VN"/>
        </w:rPr>
      </w:pPr>
    </w:p>
    <w:p w14:paraId="5A0FC5A0" w14:textId="77777777" w:rsidR="001B09DF" w:rsidRPr="00237242" w:rsidRDefault="001B09DF" w:rsidP="001B09DF">
      <w:pPr>
        <w:spacing w:before="120" w:after="120"/>
        <w:ind w:left="90"/>
        <w:jc w:val="center"/>
        <w:rPr>
          <w:rFonts w:ascii="Times New Roman" w:eastAsia="Times New Roman" w:hAnsi="Times New Roman" w:cs="Times New Roman"/>
          <w:b/>
          <w:sz w:val="26"/>
          <w:szCs w:val="26"/>
          <w:lang w:val="vi-VN"/>
        </w:rPr>
      </w:pPr>
    </w:p>
    <w:p w14:paraId="2A1D717B" w14:textId="24921120" w:rsidR="001B09DF" w:rsidRDefault="001B09DF" w:rsidP="001B09DF">
      <w:pPr>
        <w:tabs>
          <w:tab w:val="left" w:pos="351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b/>
          <w:sz w:val="26"/>
          <w:szCs w:val="26"/>
          <w:lang w:val="vi-VN"/>
        </w:rPr>
        <w:tab/>
        <w:t xml:space="preserve">Giáo viên hướng dẫn: </w:t>
      </w:r>
      <w:r>
        <w:rPr>
          <w:rFonts w:ascii="Times New Roman" w:eastAsia="Times New Roman" w:hAnsi="Times New Roman" w:cs="Times New Roman"/>
          <w:sz w:val="26"/>
          <w:szCs w:val="26"/>
        </w:rPr>
        <w:t>Cao Thị Nhâm</w:t>
      </w:r>
    </w:p>
    <w:p w14:paraId="01B5010A" w14:textId="74F167DD" w:rsidR="00A375E2" w:rsidRPr="00A375E2" w:rsidRDefault="00A375E2" w:rsidP="00A375E2">
      <w:pPr>
        <w:tabs>
          <w:tab w:val="left" w:pos="3510"/>
        </w:tabs>
        <w:spacing w:before="120" w:after="120"/>
        <w:ind w:left="90"/>
        <w:rPr>
          <w:rFonts w:ascii="Times New Roman" w:eastAsia="Times New Roman" w:hAnsi="Times New Roman" w:cs="Times New Roman"/>
          <w:bCs/>
          <w:sz w:val="26"/>
          <w:szCs w:val="26"/>
        </w:rPr>
      </w:pPr>
      <w:r>
        <w:rPr>
          <w:rFonts w:ascii="Times New Roman" w:eastAsia="Times New Roman" w:hAnsi="Times New Roman" w:cs="Times New Roman"/>
          <w:b/>
          <w:sz w:val="26"/>
          <w:szCs w:val="26"/>
        </w:rPr>
        <w:tab/>
        <w:t xml:space="preserve">Lớp: </w:t>
      </w:r>
      <w:r>
        <w:rPr>
          <w:rFonts w:ascii="Times New Roman" w:eastAsia="Times New Roman" w:hAnsi="Times New Roman" w:cs="Times New Roman"/>
          <w:bCs/>
          <w:sz w:val="26"/>
          <w:szCs w:val="26"/>
        </w:rPr>
        <w:t>47K14</w:t>
      </w:r>
    </w:p>
    <w:p w14:paraId="469733CE" w14:textId="68676237" w:rsidR="001B09DF" w:rsidRPr="00237242" w:rsidRDefault="001B09DF" w:rsidP="001B09DF">
      <w:pPr>
        <w:tabs>
          <w:tab w:val="left" w:pos="3510"/>
        </w:tabs>
        <w:spacing w:before="120" w:after="120"/>
        <w:ind w:left="90"/>
        <w:rPr>
          <w:rFonts w:ascii="Times New Roman" w:eastAsia="Times New Roman" w:hAnsi="Times New Roman" w:cs="Times New Roman"/>
          <w:b/>
          <w:sz w:val="26"/>
          <w:szCs w:val="26"/>
        </w:rPr>
      </w:pPr>
      <w:r w:rsidRPr="00237242">
        <w:rPr>
          <w:rFonts w:ascii="Times New Roman" w:eastAsia="Times New Roman" w:hAnsi="Times New Roman" w:cs="Times New Roman"/>
          <w:b/>
          <w:sz w:val="26"/>
          <w:szCs w:val="26"/>
          <w:lang w:val="vi-VN"/>
        </w:rPr>
        <w:tab/>
        <w:t xml:space="preserve">Nhóm thực hiện: </w:t>
      </w:r>
      <w:r>
        <w:rPr>
          <w:rFonts w:ascii="Times New Roman" w:eastAsia="Times New Roman" w:hAnsi="Times New Roman" w:cs="Times New Roman"/>
          <w:sz w:val="26"/>
          <w:szCs w:val="26"/>
        </w:rPr>
        <w:t>47K14.07</w:t>
      </w:r>
    </w:p>
    <w:p w14:paraId="31AB418D" w14:textId="4702A5C7" w:rsidR="001B09DF" w:rsidRPr="00237242" w:rsidRDefault="001B09DF" w:rsidP="001B09DF">
      <w:pPr>
        <w:tabs>
          <w:tab w:val="left" w:pos="3510"/>
        </w:tabs>
        <w:spacing w:before="120" w:after="120"/>
        <w:ind w:left="90"/>
        <w:rPr>
          <w:rFonts w:ascii="Times New Roman" w:eastAsia="Times New Roman" w:hAnsi="Times New Roman" w:cs="Times New Roman"/>
          <w:b/>
          <w:sz w:val="26"/>
          <w:szCs w:val="26"/>
        </w:rPr>
      </w:pPr>
      <w:r w:rsidRPr="00237242">
        <w:rPr>
          <w:rFonts w:ascii="Times New Roman" w:eastAsia="Times New Roman" w:hAnsi="Times New Roman" w:cs="Times New Roman"/>
          <w:b/>
          <w:sz w:val="26"/>
          <w:szCs w:val="26"/>
          <w:lang w:val="vi-VN"/>
        </w:rPr>
        <w:tab/>
        <w:t xml:space="preserve">Thành viên: </w:t>
      </w:r>
      <w:r>
        <w:rPr>
          <w:rFonts w:ascii="Times New Roman" w:eastAsia="Times New Roman" w:hAnsi="Times New Roman" w:cs="Times New Roman"/>
          <w:sz w:val="26"/>
          <w:szCs w:val="26"/>
        </w:rPr>
        <w:t>Tô Huyền Anh</w:t>
      </w:r>
    </w:p>
    <w:p w14:paraId="11FE7E4A" w14:textId="40E05E40" w:rsidR="001B09DF" w:rsidRPr="00237242" w:rsidRDefault="001B09DF" w:rsidP="001B09DF">
      <w:pPr>
        <w:tabs>
          <w:tab w:val="left" w:pos="2430"/>
          <w:tab w:val="left" w:pos="495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b/>
          <w:sz w:val="26"/>
          <w:szCs w:val="26"/>
          <w:lang w:val="vi-VN"/>
        </w:rPr>
        <w:tab/>
      </w:r>
      <w:r w:rsidRPr="00237242">
        <w:rPr>
          <w:rFonts w:ascii="Times New Roman" w:eastAsia="Times New Roman" w:hAnsi="Times New Roman" w:cs="Times New Roman"/>
          <w:b/>
          <w:sz w:val="26"/>
          <w:szCs w:val="26"/>
          <w:lang w:val="vi-VN"/>
        </w:rPr>
        <w:tab/>
      </w:r>
      <w:r>
        <w:rPr>
          <w:rFonts w:ascii="Times New Roman" w:eastAsia="Times New Roman" w:hAnsi="Times New Roman" w:cs="Times New Roman"/>
          <w:sz w:val="26"/>
          <w:szCs w:val="26"/>
        </w:rPr>
        <w:t>Đỗ Mạnh Cường</w:t>
      </w:r>
    </w:p>
    <w:p w14:paraId="6B3F9BF8" w14:textId="4F7C8A33" w:rsidR="001B09DF" w:rsidRPr="00237242" w:rsidRDefault="001B09DF" w:rsidP="001B09DF">
      <w:pPr>
        <w:tabs>
          <w:tab w:val="left" w:pos="2430"/>
          <w:tab w:val="left" w:pos="495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sz w:val="26"/>
          <w:szCs w:val="26"/>
          <w:lang w:val="vi-VN"/>
        </w:rPr>
        <w:tab/>
      </w:r>
      <w:r w:rsidRPr="00237242">
        <w:rPr>
          <w:rFonts w:ascii="Times New Roman" w:eastAsia="Times New Roman" w:hAnsi="Times New Roman" w:cs="Times New Roman"/>
          <w:sz w:val="26"/>
          <w:szCs w:val="26"/>
          <w:lang w:val="vi-VN"/>
        </w:rPr>
        <w:tab/>
      </w:r>
      <w:r>
        <w:rPr>
          <w:rFonts w:ascii="Times New Roman" w:eastAsia="Times New Roman" w:hAnsi="Times New Roman" w:cs="Times New Roman"/>
          <w:sz w:val="26"/>
          <w:szCs w:val="26"/>
        </w:rPr>
        <w:t>Lê Khai Tâm</w:t>
      </w:r>
    </w:p>
    <w:p w14:paraId="024F770D" w14:textId="77777777" w:rsidR="001B09DF" w:rsidRPr="00237242" w:rsidRDefault="001B09DF" w:rsidP="001B09DF">
      <w:pPr>
        <w:tabs>
          <w:tab w:val="left" w:pos="2430"/>
          <w:tab w:val="left" w:pos="495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sz w:val="26"/>
          <w:szCs w:val="26"/>
          <w:lang w:val="vi-VN"/>
        </w:rPr>
        <w:tab/>
      </w:r>
      <w:r w:rsidRPr="00237242">
        <w:rPr>
          <w:rFonts w:ascii="Times New Roman" w:eastAsia="Times New Roman" w:hAnsi="Times New Roman" w:cs="Times New Roman"/>
          <w:sz w:val="26"/>
          <w:szCs w:val="26"/>
          <w:lang w:val="vi-VN"/>
        </w:rPr>
        <w:tab/>
      </w:r>
      <w:r w:rsidRPr="00237242">
        <w:rPr>
          <w:rFonts w:ascii="Times New Roman" w:eastAsia="Times New Roman" w:hAnsi="Times New Roman" w:cs="Times New Roman"/>
          <w:sz w:val="26"/>
          <w:szCs w:val="26"/>
        </w:rPr>
        <w:t>Hoàng Phương Thảo</w:t>
      </w:r>
    </w:p>
    <w:p w14:paraId="623E5CB2" w14:textId="77777777" w:rsidR="001B09DF" w:rsidRPr="00237242" w:rsidRDefault="001B09DF" w:rsidP="001B09DF">
      <w:pPr>
        <w:tabs>
          <w:tab w:val="left" w:pos="2430"/>
          <w:tab w:val="left" w:pos="4950"/>
        </w:tabs>
        <w:spacing w:before="120" w:after="120"/>
        <w:ind w:left="90"/>
        <w:rPr>
          <w:rFonts w:ascii="Times New Roman" w:eastAsia="Times New Roman" w:hAnsi="Times New Roman" w:cs="Times New Roman"/>
          <w:sz w:val="26"/>
          <w:szCs w:val="26"/>
        </w:rPr>
      </w:pPr>
      <w:r w:rsidRPr="00237242">
        <w:rPr>
          <w:rFonts w:ascii="Times New Roman" w:eastAsia="Times New Roman" w:hAnsi="Times New Roman" w:cs="Times New Roman"/>
          <w:sz w:val="26"/>
          <w:szCs w:val="26"/>
        </w:rPr>
        <w:tab/>
      </w:r>
      <w:r w:rsidRPr="00237242">
        <w:rPr>
          <w:rFonts w:ascii="Times New Roman" w:eastAsia="Times New Roman" w:hAnsi="Times New Roman" w:cs="Times New Roman"/>
          <w:sz w:val="26"/>
          <w:szCs w:val="26"/>
        </w:rPr>
        <w:tab/>
        <w:t>Trần Huy Hải Việt</w:t>
      </w:r>
    </w:p>
    <w:p w14:paraId="0D7714E6" w14:textId="77777777" w:rsidR="001B09DF" w:rsidRDefault="001B09DF" w:rsidP="001B09DF">
      <w:pPr>
        <w:tabs>
          <w:tab w:val="left" w:pos="2430"/>
          <w:tab w:val="left" w:pos="4950"/>
        </w:tabs>
        <w:spacing w:before="120" w:after="120"/>
        <w:ind w:left="90"/>
        <w:rPr>
          <w:rFonts w:ascii="Times New Roman" w:eastAsia="Times New Roman" w:hAnsi="Times New Roman" w:cs="Times New Roman"/>
          <w:sz w:val="26"/>
          <w:szCs w:val="26"/>
          <w:lang w:val="vi-VN"/>
        </w:rPr>
      </w:pPr>
    </w:p>
    <w:p w14:paraId="2C69752D" w14:textId="77777777" w:rsidR="001B09DF" w:rsidRDefault="001B09DF" w:rsidP="001B09DF">
      <w:pPr>
        <w:tabs>
          <w:tab w:val="left" w:pos="2430"/>
          <w:tab w:val="left" w:pos="4950"/>
        </w:tabs>
        <w:spacing w:before="120" w:after="120"/>
        <w:ind w:left="90"/>
        <w:rPr>
          <w:rFonts w:ascii="Times New Roman" w:eastAsia="Times New Roman" w:hAnsi="Times New Roman" w:cs="Times New Roman"/>
          <w:sz w:val="26"/>
          <w:szCs w:val="26"/>
          <w:lang w:val="vi-VN"/>
        </w:rPr>
      </w:pPr>
    </w:p>
    <w:p w14:paraId="64C10CF9" w14:textId="77777777" w:rsidR="001B09DF" w:rsidRDefault="001B09DF" w:rsidP="001B09DF">
      <w:pPr>
        <w:tabs>
          <w:tab w:val="left" w:pos="2430"/>
          <w:tab w:val="left" w:pos="4950"/>
        </w:tabs>
        <w:spacing w:before="120" w:after="120"/>
        <w:ind w:left="90"/>
        <w:rPr>
          <w:rFonts w:ascii="Times New Roman" w:eastAsia="Times New Roman" w:hAnsi="Times New Roman" w:cs="Times New Roman"/>
          <w:sz w:val="26"/>
          <w:szCs w:val="26"/>
          <w:lang w:val="vi-VN"/>
        </w:rPr>
      </w:pPr>
    </w:p>
    <w:p w14:paraId="4FE1E5AD" w14:textId="77777777" w:rsidR="001B09DF" w:rsidRDefault="001B09DF" w:rsidP="001B09DF">
      <w:pPr>
        <w:tabs>
          <w:tab w:val="left" w:pos="2430"/>
          <w:tab w:val="left" w:pos="4950"/>
        </w:tabs>
        <w:spacing w:before="120" w:after="120"/>
        <w:ind w:left="90"/>
        <w:rPr>
          <w:rFonts w:ascii="Times New Roman" w:eastAsia="Times New Roman" w:hAnsi="Times New Roman" w:cs="Times New Roman"/>
          <w:sz w:val="26"/>
          <w:szCs w:val="26"/>
          <w:lang w:val="vi-VN"/>
        </w:rPr>
      </w:pPr>
    </w:p>
    <w:p w14:paraId="135D13BD" w14:textId="77777777" w:rsidR="001B09DF" w:rsidRDefault="001B09DF" w:rsidP="00A375E2">
      <w:pPr>
        <w:tabs>
          <w:tab w:val="left" w:pos="2430"/>
          <w:tab w:val="left" w:pos="4950"/>
        </w:tabs>
        <w:spacing w:before="120" w:after="120"/>
        <w:rPr>
          <w:rFonts w:ascii="Times New Roman" w:eastAsia="Times New Roman" w:hAnsi="Times New Roman" w:cs="Times New Roman"/>
          <w:sz w:val="26"/>
          <w:szCs w:val="26"/>
          <w:lang w:val="vi-VN"/>
        </w:rPr>
      </w:pPr>
    </w:p>
    <w:p w14:paraId="069469AD" w14:textId="60FEA857" w:rsidR="001B09DF" w:rsidRPr="00A375E2" w:rsidRDefault="00A375E2" w:rsidP="001B09DF">
      <w:pPr>
        <w:tabs>
          <w:tab w:val="left" w:pos="2430"/>
          <w:tab w:val="left" w:pos="4950"/>
        </w:tabs>
        <w:spacing w:before="120" w:after="120"/>
        <w:ind w:left="90"/>
        <w:jc w:val="center"/>
        <w:rPr>
          <w:rFonts w:ascii="Times New Roman" w:eastAsia="Times New Roman" w:hAnsi="Times New Roman" w:cs="Times New Roman"/>
          <w:b/>
          <w:bCs/>
        </w:rPr>
      </w:pPr>
      <w:r w:rsidRPr="00A375E2">
        <w:rPr>
          <w:rFonts w:ascii="Times New Roman" w:eastAsia="Times New Roman" w:hAnsi="Times New Roman" w:cs="Times New Roman"/>
          <w:b/>
          <w:bCs/>
        </w:rPr>
        <w:t>ĐÀ NẴNG 2023</w:t>
      </w:r>
      <w:r w:rsidR="001B09DF" w:rsidRPr="00A375E2">
        <w:rPr>
          <w:rFonts w:ascii="Times New Roman" w:eastAsia="Times New Roman" w:hAnsi="Times New Roman" w:cs="Times New Roman"/>
          <w:b/>
          <w:bCs/>
        </w:rPr>
        <w:br w:type="page"/>
      </w:r>
    </w:p>
    <w:bookmarkStart w:id="0" w:name="_Toc133690901" w:displacedByCustomXml="next"/>
    <w:sdt>
      <w:sdtPr>
        <w:rPr>
          <w:rFonts w:asciiTheme="minorHAnsi" w:eastAsiaTheme="minorHAnsi" w:hAnsiTheme="minorHAnsi" w:cstheme="minorBidi"/>
          <w:color w:val="auto"/>
          <w:kern w:val="2"/>
          <w:sz w:val="22"/>
          <w:szCs w:val="22"/>
          <w14:ligatures w14:val="standardContextual"/>
        </w:rPr>
        <w:id w:val="-1757052347"/>
        <w:docPartObj>
          <w:docPartGallery w:val="Table of Contents"/>
          <w:docPartUnique/>
        </w:docPartObj>
      </w:sdtPr>
      <w:sdtEndPr>
        <w:rPr>
          <w:b/>
          <w:bCs/>
          <w:noProof/>
        </w:rPr>
      </w:sdtEndPr>
      <w:sdtContent>
        <w:p w14:paraId="1DF637DC" w14:textId="13CCA7C5" w:rsidR="000D658F" w:rsidRPr="000D658F" w:rsidRDefault="000D658F" w:rsidP="000D658F">
          <w:pPr>
            <w:pStyle w:val="TOCHeading"/>
            <w:spacing w:line="216" w:lineRule="auto"/>
            <w:rPr>
              <w:rFonts w:ascii="Times New Roman" w:hAnsi="Times New Roman" w:cs="Times New Roman"/>
              <w:color w:val="auto"/>
              <w:sz w:val="20"/>
              <w:szCs w:val="20"/>
            </w:rPr>
          </w:pPr>
          <w:r w:rsidRPr="000D658F">
            <w:rPr>
              <w:rFonts w:ascii="Times New Roman" w:hAnsi="Times New Roman" w:cs="Times New Roman"/>
              <w:b/>
              <w:bCs/>
              <w:color w:val="auto"/>
              <w:sz w:val="28"/>
              <w:szCs w:val="28"/>
            </w:rPr>
            <w:t>MỤC LỤC</w:t>
          </w:r>
        </w:p>
        <w:p w14:paraId="36B6C081" w14:textId="0001AB37" w:rsidR="007F6A7A" w:rsidRPr="007F6A7A" w:rsidRDefault="000D658F" w:rsidP="007F6A7A">
          <w:pPr>
            <w:pStyle w:val="TOC1"/>
            <w:tabs>
              <w:tab w:val="left" w:pos="1320"/>
              <w:tab w:val="right" w:leader="dot" w:pos="9350"/>
            </w:tabs>
            <w:spacing w:after="0" w:line="16" w:lineRule="atLeast"/>
            <w:rPr>
              <w:rFonts w:ascii="Times New Roman" w:eastAsiaTheme="minorEastAsia" w:hAnsi="Times New Roman" w:cs="Times New Roman"/>
              <w:noProof/>
              <w:kern w:val="0"/>
              <w:sz w:val="24"/>
              <w:szCs w:val="24"/>
              <w14:ligatures w14:val="none"/>
            </w:rPr>
          </w:pPr>
          <w:r w:rsidRPr="007F6A7A">
            <w:rPr>
              <w:rFonts w:ascii="Times New Roman" w:hAnsi="Times New Roman" w:cs="Times New Roman"/>
              <w:sz w:val="24"/>
              <w:szCs w:val="24"/>
            </w:rPr>
            <w:fldChar w:fldCharType="begin"/>
          </w:r>
          <w:r w:rsidRPr="007F6A7A">
            <w:rPr>
              <w:rFonts w:ascii="Times New Roman" w:hAnsi="Times New Roman" w:cs="Times New Roman"/>
              <w:sz w:val="24"/>
              <w:szCs w:val="24"/>
            </w:rPr>
            <w:instrText xml:space="preserve"> TOC \o "1-3" \h \z \u </w:instrText>
          </w:r>
          <w:r w:rsidRPr="007F6A7A">
            <w:rPr>
              <w:rFonts w:ascii="Times New Roman" w:hAnsi="Times New Roman" w:cs="Times New Roman"/>
              <w:sz w:val="24"/>
              <w:szCs w:val="24"/>
            </w:rPr>
            <w:fldChar w:fldCharType="separate"/>
          </w:r>
          <w:hyperlink w:anchor="_Toc133692859" w:history="1">
            <w:r w:rsidR="007F6A7A" w:rsidRPr="007F6A7A">
              <w:rPr>
                <w:rStyle w:val="Hyperlink"/>
                <w:rFonts w:ascii="Times New Roman" w:hAnsi="Times New Roman" w:cs="Times New Roman"/>
                <w:noProof/>
                <w:sz w:val="24"/>
                <w:szCs w:val="24"/>
              </w:rPr>
              <w:t>CHƯƠNG I.</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MÔ TẢ KHÁI QUÁT HỆ THỐNG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_Toc133692859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6</w:t>
            </w:r>
            <w:r w:rsidR="007F6A7A" w:rsidRPr="007F6A7A">
              <w:rPr>
                <w:rFonts w:ascii="Times New Roman" w:hAnsi="Times New Roman" w:cs="Times New Roman"/>
                <w:noProof/>
                <w:webHidden/>
                <w:sz w:val="24"/>
                <w:szCs w:val="24"/>
              </w:rPr>
              <w:fldChar w:fldCharType="end"/>
            </w:r>
          </w:hyperlink>
        </w:p>
        <w:p w14:paraId="1C03F141" w14:textId="0CB17EF0"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0" w:history="1">
            <w:r w:rsidR="007F6A7A" w:rsidRPr="007F6A7A">
              <w:rPr>
                <w:rStyle w:val="Hyperlink"/>
                <w:rFonts w:ascii="Times New Roman" w:hAnsi="Times New Roman" w:cs="Times New Roman"/>
                <w:noProof/>
                <w:sz w:val="24"/>
                <w:szCs w:val="24"/>
              </w:rPr>
              <w:t>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Tổng quan về hệ thống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_Toc133692860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6</w:t>
            </w:r>
            <w:r w:rsidR="007F6A7A" w:rsidRPr="007F6A7A">
              <w:rPr>
                <w:rFonts w:ascii="Times New Roman" w:hAnsi="Times New Roman" w:cs="Times New Roman"/>
                <w:noProof/>
                <w:webHidden/>
                <w:sz w:val="24"/>
                <w:szCs w:val="24"/>
              </w:rPr>
              <w:fldChar w:fldCharType="end"/>
            </w:r>
          </w:hyperlink>
        </w:p>
        <w:p w14:paraId="5E4AFCAA" w14:textId="03F9BC3A"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1" w:history="1">
            <w:r w:rsidR="007F6A7A" w:rsidRPr="007F6A7A">
              <w:rPr>
                <w:rStyle w:val="Hyperlink"/>
                <w:rFonts w:ascii="Times New Roman" w:hAnsi="Times New Roman" w:cs="Times New Roman"/>
                <w:noProof/>
                <w:sz w:val="24"/>
                <w:szCs w:val="24"/>
                <w:lang w:val="vi-VN"/>
              </w:rPr>
              <w:t>1.1.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lang w:val="vi-VN"/>
              </w:rPr>
              <w:t>Mục đích</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_Toc133692861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6</w:t>
            </w:r>
            <w:r w:rsidR="007F6A7A" w:rsidRPr="007F6A7A">
              <w:rPr>
                <w:rFonts w:ascii="Times New Roman" w:hAnsi="Times New Roman" w:cs="Times New Roman"/>
                <w:noProof/>
                <w:webHidden/>
                <w:sz w:val="24"/>
                <w:szCs w:val="24"/>
              </w:rPr>
              <w:fldChar w:fldCharType="end"/>
            </w:r>
          </w:hyperlink>
        </w:p>
        <w:p w14:paraId="7DCBEC7B" w14:textId="7D3D491F"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2" w:history="1">
            <w:r w:rsidR="007F6A7A" w:rsidRPr="007F6A7A">
              <w:rPr>
                <w:rStyle w:val="Hyperlink"/>
                <w:rFonts w:ascii="Times New Roman" w:hAnsi="Times New Roman" w:cs="Times New Roman"/>
                <w:noProof/>
                <w:sz w:val="24"/>
                <w:szCs w:val="24"/>
                <w:lang w:val="vi-VN"/>
              </w:rPr>
              <w:t>1.2.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lang w:val="vi-VN"/>
              </w:rPr>
              <w:t>Phạm vi</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_Toc133692862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6</w:t>
            </w:r>
            <w:r w:rsidR="007F6A7A" w:rsidRPr="007F6A7A">
              <w:rPr>
                <w:rFonts w:ascii="Times New Roman" w:hAnsi="Times New Roman" w:cs="Times New Roman"/>
                <w:noProof/>
                <w:webHidden/>
                <w:sz w:val="24"/>
                <w:szCs w:val="24"/>
              </w:rPr>
              <w:fldChar w:fldCharType="end"/>
            </w:r>
          </w:hyperlink>
        </w:p>
        <w:p w14:paraId="133C2C03" w14:textId="281C4DC4"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3" w:history="1">
            <w:r w:rsidR="007F6A7A" w:rsidRPr="007F6A7A">
              <w:rPr>
                <w:rStyle w:val="Hyperlink"/>
                <w:rFonts w:ascii="Times New Roman" w:hAnsi="Times New Roman" w:cs="Times New Roman"/>
                <w:noProof/>
                <w:sz w:val="24"/>
                <w:szCs w:val="24"/>
              </w:rPr>
              <w:t>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Sơ đồ luồng nghiệp vụ (business workflow)</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_Toc133692863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6</w:t>
            </w:r>
            <w:r w:rsidR="007F6A7A" w:rsidRPr="007F6A7A">
              <w:rPr>
                <w:rFonts w:ascii="Times New Roman" w:hAnsi="Times New Roman" w:cs="Times New Roman"/>
                <w:noProof/>
                <w:webHidden/>
                <w:sz w:val="24"/>
                <w:szCs w:val="24"/>
              </w:rPr>
              <w:fldChar w:fldCharType="end"/>
            </w:r>
          </w:hyperlink>
        </w:p>
        <w:p w14:paraId="0671365A" w14:textId="761C1272"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4" w:history="1">
            <w:r w:rsidR="007F6A7A" w:rsidRPr="007F6A7A">
              <w:rPr>
                <w:rStyle w:val="Hyperlink"/>
                <w:rFonts w:ascii="Times New Roman" w:hAnsi="Times New Roman" w:cs="Times New Roman"/>
                <w:noProof/>
                <w:sz w:val="24"/>
                <w:szCs w:val="24"/>
              </w:rPr>
              <w:t>3.</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Sơ đồ USE CASE</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_Toc133692864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7</w:t>
            </w:r>
            <w:r w:rsidR="007F6A7A" w:rsidRPr="007F6A7A">
              <w:rPr>
                <w:rFonts w:ascii="Times New Roman" w:hAnsi="Times New Roman" w:cs="Times New Roman"/>
                <w:noProof/>
                <w:webHidden/>
                <w:sz w:val="24"/>
                <w:szCs w:val="24"/>
              </w:rPr>
              <w:fldChar w:fldCharType="end"/>
            </w:r>
          </w:hyperlink>
        </w:p>
        <w:p w14:paraId="403EC435" w14:textId="51C2F48E" w:rsidR="007F6A7A" w:rsidRPr="007F6A7A" w:rsidRDefault="00000000" w:rsidP="007F6A7A">
          <w:pPr>
            <w:pStyle w:val="TOC1"/>
            <w:tabs>
              <w:tab w:val="left" w:pos="132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5" w:history="1">
            <w:r w:rsidR="007F6A7A" w:rsidRPr="007F6A7A">
              <w:rPr>
                <w:rStyle w:val="Hyperlink"/>
                <w:rFonts w:ascii="Times New Roman" w:hAnsi="Times New Roman" w:cs="Times New Roman"/>
                <w:noProof/>
                <w:sz w:val="24"/>
                <w:szCs w:val="24"/>
              </w:rPr>
              <w:t>CHƯƠNG II.</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lang w:val="vi-VN"/>
              </w:rPr>
              <w:t>YÊU CẦU CHỨC NĂNG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_Toc133692865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8</w:t>
            </w:r>
            <w:r w:rsidR="007F6A7A" w:rsidRPr="007F6A7A">
              <w:rPr>
                <w:rFonts w:ascii="Times New Roman" w:hAnsi="Times New Roman" w:cs="Times New Roman"/>
                <w:noProof/>
                <w:webHidden/>
                <w:sz w:val="24"/>
                <w:szCs w:val="24"/>
              </w:rPr>
              <w:fldChar w:fldCharType="end"/>
            </w:r>
          </w:hyperlink>
        </w:p>
        <w:p w14:paraId="42F9F0DB" w14:textId="5306349F"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6" w:history="1">
            <w:r w:rsidR="007F6A7A" w:rsidRPr="007F6A7A">
              <w:rPr>
                <w:rStyle w:val="Hyperlink"/>
                <w:rFonts w:ascii="Times New Roman" w:hAnsi="Times New Roman" w:cs="Times New Roman"/>
                <w:noProof/>
                <w:sz w:val="24"/>
                <w:szCs w:val="24"/>
              </w:rPr>
              <w:t>1.1.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Tạo hóa đơn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_Toc133692866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8</w:t>
            </w:r>
            <w:r w:rsidR="007F6A7A" w:rsidRPr="007F6A7A">
              <w:rPr>
                <w:rFonts w:ascii="Times New Roman" w:hAnsi="Times New Roman" w:cs="Times New Roman"/>
                <w:noProof/>
                <w:webHidden/>
                <w:sz w:val="24"/>
                <w:szCs w:val="24"/>
              </w:rPr>
              <w:fldChar w:fldCharType="end"/>
            </w:r>
          </w:hyperlink>
        </w:p>
        <w:p w14:paraId="7017F77D" w14:textId="04C7960E"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8" w:history="1">
            <w:r w:rsidR="007F6A7A" w:rsidRPr="007F6A7A">
              <w:rPr>
                <w:rStyle w:val="Hyperlink"/>
                <w:rFonts w:ascii="Times New Roman" w:hAnsi="Times New Roman" w:cs="Times New Roman"/>
                <w:noProof/>
                <w:sz w:val="24"/>
                <w:szCs w:val="24"/>
              </w:rPr>
              <w:t>1.2.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Cập nhật hóa đơn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_Toc133692868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10</w:t>
            </w:r>
            <w:r w:rsidR="007F6A7A" w:rsidRPr="007F6A7A">
              <w:rPr>
                <w:rFonts w:ascii="Times New Roman" w:hAnsi="Times New Roman" w:cs="Times New Roman"/>
                <w:noProof/>
                <w:webHidden/>
                <w:sz w:val="24"/>
                <w:szCs w:val="24"/>
              </w:rPr>
              <w:fldChar w:fldCharType="end"/>
            </w:r>
          </w:hyperlink>
        </w:p>
        <w:p w14:paraId="627E708B" w14:textId="649A6CB7"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69" w:history="1">
            <w:r w:rsidR="007F6A7A" w:rsidRPr="007F6A7A">
              <w:rPr>
                <w:rStyle w:val="Hyperlink"/>
                <w:rFonts w:ascii="Times New Roman" w:hAnsi="Times New Roman" w:cs="Times New Roman"/>
                <w:noProof/>
                <w:sz w:val="24"/>
                <w:szCs w:val="24"/>
              </w:rPr>
              <w:t>1.3.</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Tìm kiếm hóa đơn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_Toc133692869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12</w:t>
            </w:r>
            <w:r w:rsidR="007F6A7A" w:rsidRPr="007F6A7A">
              <w:rPr>
                <w:rFonts w:ascii="Times New Roman" w:hAnsi="Times New Roman" w:cs="Times New Roman"/>
                <w:noProof/>
                <w:webHidden/>
                <w:sz w:val="24"/>
                <w:szCs w:val="24"/>
              </w:rPr>
              <w:fldChar w:fldCharType="end"/>
            </w:r>
          </w:hyperlink>
        </w:p>
        <w:p w14:paraId="27B06156" w14:textId="61AA8AFE"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0" w:history="1">
            <w:r w:rsidR="007F6A7A" w:rsidRPr="007F6A7A">
              <w:rPr>
                <w:rStyle w:val="Hyperlink"/>
                <w:rFonts w:ascii="Times New Roman" w:hAnsi="Times New Roman" w:cs="Times New Roman"/>
                <w:noProof/>
                <w:sz w:val="24"/>
                <w:szCs w:val="24"/>
              </w:rPr>
              <w:t>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Quản lý khách hàng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_Toc133692870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14</w:t>
            </w:r>
            <w:r w:rsidR="007F6A7A" w:rsidRPr="007F6A7A">
              <w:rPr>
                <w:rFonts w:ascii="Times New Roman" w:hAnsi="Times New Roman" w:cs="Times New Roman"/>
                <w:noProof/>
                <w:webHidden/>
                <w:sz w:val="24"/>
                <w:szCs w:val="24"/>
              </w:rPr>
              <w:fldChar w:fldCharType="end"/>
            </w:r>
          </w:hyperlink>
        </w:p>
        <w:p w14:paraId="3492D5BE" w14:textId="216E0446"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1" w:history="1">
            <w:r w:rsidR="007F6A7A" w:rsidRPr="007F6A7A">
              <w:rPr>
                <w:rStyle w:val="Hyperlink"/>
                <w:rFonts w:ascii="Times New Roman" w:hAnsi="Times New Roman" w:cs="Times New Roman"/>
                <w:noProof/>
                <w:sz w:val="24"/>
                <w:szCs w:val="24"/>
              </w:rPr>
              <w:t>2.1.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Sửa khách hàng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_Toc133692871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14</w:t>
            </w:r>
            <w:r w:rsidR="007F6A7A" w:rsidRPr="007F6A7A">
              <w:rPr>
                <w:rFonts w:ascii="Times New Roman" w:hAnsi="Times New Roman" w:cs="Times New Roman"/>
                <w:noProof/>
                <w:webHidden/>
                <w:sz w:val="24"/>
                <w:szCs w:val="24"/>
              </w:rPr>
              <w:fldChar w:fldCharType="end"/>
            </w:r>
          </w:hyperlink>
        </w:p>
        <w:p w14:paraId="001EA807" w14:textId="07E3EC1D"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2" w:history="1">
            <w:r w:rsidR="007F6A7A" w:rsidRPr="007F6A7A">
              <w:rPr>
                <w:rStyle w:val="Hyperlink"/>
                <w:rFonts w:ascii="Times New Roman" w:hAnsi="Times New Roman" w:cs="Times New Roman"/>
                <w:noProof/>
                <w:sz w:val="24"/>
                <w:szCs w:val="24"/>
              </w:rPr>
              <w:t>2.2.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Xóa khách hàng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_Toc133692872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16</w:t>
            </w:r>
            <w:r w:rsidR="007F6A7A" w:rsidRPr="007F6A7A">
              <w:rPr>
                <w:rFonts w:ascii="Times New Roman" w:hAnsi="Times New Roman" w:cs="Times New Roman"/>
                <w:noProof/>
                <w:webHidden/>
                <w:sz w:val="24"/>
                <w:szCs w:val="24"/>
              </w:rPr>
              <w:fldChar w:fldCharType="end"/>
            </w:r>
          </w:hyperlink>
        </w:p>
        <w:p w14:paraId="3320CB64" w14:textId="1466C294"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3" w:history="1">
            <w:r w:rsidR="007F6A7A" w:rsidRPr="007F6A7A">
              <w:rPr>
                <w:rStyle w:val="Hyperlink"/>
                <w:rFonts w:ascii="Times New Roman" w:hAnsi="Times New Roman" w:cs="Times New Roman"/>
                <w:noProof/>
                <w:sz w:val="24"/>
                <w:szCs w:val="24"/>
              </w:rPr>
              <w:t>2.3.</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Tìm kiếm khách hàng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_Toc133692873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18</w:t>
            </w:r>
            <w:r w:rsidR="007F6A7A" w:rsidRPr="007F6A7A">
              <w:rPr>
                <w:rFonts w:ascii="Times New Roman" w:hAnsi="Times New Roman" w:cs="Times New Roman"/>
                <w:noProof/>
                <w:webHidden/>
                <w:sz w:val="24"/>
                <w:szCs w:val="24"/>
              </w:rPr>
              <w:fldChar w:fldCharType="end"/>
            </w:r>
          </w:hyperlink>
        </w:p>
        <w:p w14:paraId="0C2793AC" w14:textId="3AF89F3C"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4" w:history="1">
            <w:r w:rsidR="007F6A7A" w:rsidRPr="007F6A7A">
              <w:rPr>
                <w:rStyle w:val="Hyperlink"/>
                <w:rFonts w:ascii="Times New Roman" w:hAnsi="Times New Roman" w:cs="Times New Roman"/>
                <w:noProof/>
                <w:sz w:val="24"/>
                <w:szCs w:val="24"/>
              </w:rPr>
              <w:t>2.4.</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Thống kê số lượng khách hàng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_Toc133692874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20</w:t>
            </w:r>
            <w:r w:rsidR="007F6A7A" w:rsidRPr="007F6A7A">
              <w:rPr>
                <w:rFonts w:ascii="Times New Roman" w:hAnsi="Times New Roman" w:cs="Times New Roman"/>
                <w:noProof/>
                <w:webHidden/>
                <w:sz w:val="24"/>
                <w:szCs w:val="24"/>
              </w:rPr>
              <w:fldChar w:fldCharType="end"/>
            </w:r>
          </w:hyperlink>
        </w:p>
        <w:p w14:paraId="6558F544" w14:textId="5BC1EC4F"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5" w:history="1">
            <w:r w:rsidR="007F6A7A" w:rsidRPr="007F6A7A">
              <w:rPr>
                <w:rStyle w:val="Hyperlink"/>
                <w:rFonts w:ascii="Times New Roman" w:hAnsi="Times New Roman" w:cs="Times New Roman"/>
                <w:noProof/>
                <w:sz w:val="24"/>
                <w:szCs w:val="24"/>
              </w:rPr>
              <w:t>3.</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Quản lý dịch vụ</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_Toc133692875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22</w:t>
            </w:r>
            <w:r w:rsidR="007F6A7A" w:rsidRPr="007F6A7A">
              <w:rPr>
                <w:rFonts w:ascii="Times New Roman" w:hAnsi="Times New Roman" w:cs="Times New Roman"/>
                <w:noProof/>
                <w:webHidden/>
                <w:sz w:val="24"/>
                <w:szCs w:val="24"/>
              </w:rPr>
              <w:fldChar w:fldCharType="end"/>
            </w:r>
          </w:hyperlink>
        </w:p>
        <w:p w14:paraId="20C60BFE" w14:textId="224D2167"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6" w:history="1">
            <w:r w:rsidR="007F6A7A" w:rsidRPr="007F6A7A">
              <w:rPr>
                <w:rStyle w:val="Hyperlink"/>
                <w:rFonts w:ascii="Times New Roman" w:hAnsi="Times New Roman" w:cs="Times New Roman"/>
                <w:noProof/>
                <w:sz w:val="24"/>
                <w:szCs w:val="24"/>
              </w:rPr>
              <w:t>3.1.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Thêm mới dịch vụ</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_Toc133692876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22</w:t>
            </w:r>
            <w:r w:rsidR="007F6A7A" w:rsidRPr="007F6A7A">
              <w:rPr>
                <w:rFonts w:ascii="Times New Roman" w:hAnsi="Times New Roman" w:cs="Times New Roman"/>
                <w:noProof/>
                <w:webHidden/>
                <w:sz w:val="24"/>
                <w:szCs w:val="24"/>
              </w:rPr>
              <w:fldChar w:fldCharType="end"/>
            </w:r>
          </w:hyperlink>
        </w:p>
        <w:p w14:paraId="68C6E464" w14:textId="2453EE7D"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7" w:history="1">
            <w:r w:rsidR="007F6A7A" w:rsidRPr="007F6A7A">
              <w:rPr>
                <w:rStyle w:val="Hyperlink"/>
                <w:rFonts w:ascii="Times New Roman" w:hAnsi="Times New Roman" w:cs="Times New Roman"/>
                <w:noProof/>
                <w:sz w:val="24"/>
                <w:szCs w:val="24"/>
              </w:rPr>
              <w:t>3.2.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Xóa dịch vụ</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_Toc133692877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24</w:t>
            </w:r>
            <w:r w:rsidR="007F6A7A" w:rsidRPr="007F6A7A">
              <w:rPr>
                <w:rFonts w:ascii="Times New Roman" w:hAnsi="Times New Roman" w:cs="Times New Roman"/>
                <w:noProof/>
                <w:webHidden/>
                <w:sz w:val="24"/>
                <w:szCs w:val="24"/>
              </w:rPr>
              <w:fldChar w:fldCharType="end"/>
            </w:r>
          </w:hyperlink>
        </w:p>
        <w:p w14:paraId="3134B75B" w14:textId="4E03E223"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8" w:history="1">
            <w:r w:rsidR="007F6A7A" w:rsidRPr="007F6A7A">
              <w:rPr>
                <w:rStyle w:val="Hyperlink"/>
                <w:rFonts w:ascii="Times New Roman" w:hAnsi="Times New Roman" w:cs="Times New Roman"/>
                <w:noProof/>
                <w:sz w:val="24"/>
                <w:szCs w:val="24"/>
              </w:rPr>
              <w:t>3.3.</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Sửa dịch vụ</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_Toc133692878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26</w:t>
            </w:r>
            <w:r w:rsidR="007F6A7A" w:rsidRPr="007F6A7A">
              <w:rPr>
                <w:rFonts w:ascii="Times New Roman" w:hAnsi="Times New Roman" w:cs="Times New Roman"/>
                <w:noProof/>
                <w:webHidden/>
                <w:sz w:val="24"/>
                <w:szCs w:val="24"/>
              </w:rPr>
              <w:fldChar w:fldCharType="end"/>
            </w:r>
          </w:hyperlink>
        </w:p>
        <w:p w14:paraId="4E6AEE88" w14:textId="324DFF67"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79" w:history="1">
            <w:r w:rsidR="007F6A7A" w:rsidRPr="007F6A7A">
              <w:rPr>
                <w:rStyle w:val="Hyperlink"/>
                <w:rFonts w:ascii="Times New Roman" w:hAnsi="Times New Roman" w:cs="Times New Roman"/>
                <w:noProof/>
                <w:sz w:val="24"/>
                <w:szCs w:val="24"/>
              </w:rPr>
              <w:t>3.4.</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Tìm kiếm dịch vụ</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_Toc133692879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28</w:t>
            </w:r>
            <w:r w:rsidR="007F6A7A" w:rsidRPr="007F6A7A">
              <w:rPr>
                <w:rFonts w:ascii="Times New Roman" w:hAnsi="Times New Roman" w:cs="Times New Roman"/>
                <w:noProof/>
                <w:webHidden/>
                <w:sz w:val="24"/>
                <w:szCs w:val="24"/>
              </w:rPr>
              <w:fldChar w:fldCharType="end"/>
            </w:r>
          </w:hyperlink>
        </w:p>
        <w:p w14:paraId="774DB464" w14:textId="566B78DE"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0" w:history="1">
            <w:r w:rsidR="007F6A7A" w:rsidRPr="007F6A7A">
              <w:rPr>
                <w:rStyle w:val="Hyperlink"/>
                <w:rFonts w:ascii="Times New Roman" w:hAnsi="Times New Roman" w:cs="Times New Roman"/>
                <w:noProof/>
                <w:sz w:val="24"/>
                <w:szCs w:val="24"/>
              </w:rPr>
              <w:t>4.</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Quản lý doanh thu</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_Toc133692880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30</w:t>
            </w:r>
            <w:r w:rsidR="007F6A7A" w:rsidRPr="007F6A7A">
              <w:rPr>
                <w:rFonts w:ascii="Times New Roman" w:hAnsi="Times New Roman" w:cs="Times New Roman"/>
                <w:noProof/>
                <w:webHidden/>
                <w:sz w:val="24"/>
                <w:szCs w:val="24"/>
              </w:rPr>
              <w:fldChar w:fldCharType="end"/>
            </w:r>
          </w:hyperlink>
        </w:p>
        <w:p w14:paraId="7B0E4A20" w14:textId="4FEBB53E"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1" w:history="1">
            <w:r w:rsidR="007F6A7A" w:rsidRPr="007F6A7A">
              <w:rPr>
                <w:rStyle w:val="Hyperlink"/>
                <w:rFonts w:ascii="Times New Roman" w:hAnsi="Times New Roman" w:cs="Times New Roman"/>
                <w:noProof/>
                <w:sz w:val="24"/>
                <w:szCs w:val="24"/>
              </w:rPr>
              <w:t>4.1.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Tính lợi nhuận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_Toc133692881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30</w:t>
            </w:r>
            <w:r w:rsidR="007F6A7A" w:rsidRPr="007F6A7A">
              <w:rPr>
                <w:rFonts w:ascii="Times New Roman" w:hAnsi="Times New Roman" w:cs="Times New Roman"/>
                <w:noProof/>
                <w:webHidden/>
                <w:sz w:val="24"/>
                <w:szCs w:val="24"/>
              </w:rPr>
              <w:fldChar w:fldCharType="end"/>
            </w:r>
          </w:hyperlink>
        </w:p>
        <w:p w14:paraId="6E3E99BE" w14:textId="314C5AF4"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2" w:history="1">
            <w:r w:rsidR="007F6A7A" w:rsidRPr="007F6A7A">
              <w:rPr>
                <w:rStyle w:val="Hyperlink"/>
                <w:rFonts w:ascii="Times New Roman" w:hAnsi="Times New Roman" w:cs="Times New Roman"/>
                <w:noProof/>
                <w:sz w:val="24"/>
                <w:szCs w:val="24"/>
              </w:rPr>
              <w:t>4.2.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Thống kê doanh thu</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_Toc133692882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32</w:t>
            </w:r>
            <w:r w:rsidR="007F6A7A" w:rsidRPr="007F6A7A">
              <w:rPr>
                <w:rFonts w:ascii="Times New Roman" w:hAnsi="Times New Roman" w:cs="Times New Roman"/>
                <w:noProof/>
                <w:webHidden/>
                <w:sz w:val="24"/>
                <w:szCs w:val="24"/>
              </w:rPr>
              <w:fldChar w:fldCharType="end"/>
            </w:r>
          </w:hyperlink>
        </w:p>
        <w:p w14:paraId="729D126B" w14:textId="6AE68E9F"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3" w:history="1">
            <w:r w:rsidR="007F6A7A" w:rsidRPr="007F6A7A">
              <w:rPr>
                <w:rStyle w:val="Hyperlink"/>
                <w:rFonts w:ascii="Times New Roman" w:hAnsi="Times New Roman" w:cs="Times New Roman"/>
                <w:noProof/>
                <w:sz w:val="24"/>
                <w:szCs w:val="24"/>
              </w:rPr>
              <w:t>5.</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Quản ly chi phí</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_Toc133692883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34</w:t>
            </w:r>
            <w:r w:rsidR="007F6A7A" w:rsidRPr="007F6A7A">
              <w:rPr>
                <w:rFonts w:ascii="Times New Roman" w:hAnsi="Times New Roman" w:cs="Times New Roman"/>
                <w:noProof/>
                <w:webHidden/>
                <w:sz w:val="24"/>
                <w:szCs w:val="24"/>
              </w:rPr>
              <w:fldChar w:fldCharType="end"/>
            </w:r>
          </w:hyperlink>
        </w:p>
        <w:p w14:paraId="0ED89194" w14:textId="7C3C84B2"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4" w:history="1">
            <w:r w:rsidR="007F6A7A" w:rsidRPr="007F6A7A">
              <w:rPr>
                <w:rStyle w:val="Hyperlink"/>
                <w:rFonts w:ascii="Times New Roman" w:hAnsi="Times New Roman" w:cs="Times New Roman"/>
                <w:noProof/>
                <w:sz w:val="24"/>
                <w:szCs w:val="24"/>
              </w:rPr>
              <w:t>5.1.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Thêm mới chi phí</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_Toc133692884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34</w:t>
            </w:r>
            <w:r w:rsidR="007F6A7A" w:rsidRPr="007F6A7A">
              <w:rPr>
                <w:rFonts w:ascii="Times New Roman" w:hAnsi="Times New Roman" w:cs="Times New Roman"/>
                <w:noProof/>
                <w:webHidden/>
                <w:sz w:val="24"/>
                <w:szCs w:val="24"/>
              </w:rPr>
              <w:fldChar w:fldCharType="end"/>
            </w:r>
          </w:hyperlink>
        </w:p>
        <w:p w14:paraId="2555943D" w14:textId="254C9574"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5" w:history="1">
            <w:r w:rsidR="007F6A7A" w:rsidRPr="007F6A7A">
              <w:rPr>
                <w:rStyle w:val="Hyperlink"/>
                <w:rFonts w:ascii="Times New Roman" w:hAnsi="Times New Roman" w:cs="Times New Roman"/>
                <w:noProof/>
                <w:sz w:val="24"/>
                <w:szCs w:val="24"/>
              </w:rPr>
              <w:t>5.2.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Xóa chi phí</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_Toc133692885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36</w:t>
            </w:r>
            <w:r w:rsidR="007F6A7A" w:rsidRPr="007F6A7A">
              <w:rPr>
                <w:rFonts w:ascii="Times New Roman" w:hAnsi="Times New Roman" w:cs="Times New Roman"/>
                <w:noProof/>
                <w:webHidden/>
                <w:sz w:val="24"/>
                <w:szCs w:val="24"/>
              </w:rPr>
              <w:fldChar w:fldCharType="end"/>
            </w:r>
          </w:hyperlink>
        </w:p>
        <w:p w14:paraId="5F24A7D9" w14:textId="7CCC8DED"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6" w:history="1">
            <w:r w:rsidR="007F6A7A" w:rsidRPr="007F6A7A">
              <w:rPr>
                <w:rStyle w:val="Hyperlink"/>
                <w:rFonts w:ascii="Times New Roman" w:hAnsi="Times New Roman" w:cs="Times New Roman"/>
                <w:noProof/>
                <w:sz w:val="24"/>
                <w:szCs w:val="24"/>
              </w:rPr>
              <w:t>5.3.</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Sửa chi phí</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_Toc133692886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38</w:t>
            </w:r>
            <w:r w:rsidR="007F6A7A" w:rsidRPr="007F6A7A">
              <w:rPr>
                <w:rFonts w:ascii="Times New Roman" w:hAnsi="Times New Roman" w:cs="Times New Roman"/>
                <w:noProof/>
                <w:webHidden/>
                <w:sz w:val="24"/>
                <w:szCs w:val="24"/>
              </w:rPr>
              <w:fldChar w:fldCharType="end"/>
            </w:r>
          </w:hyperlink>
        </w:p>
        <w:p w14:paraId="1C4818CF" w14:textId="2DDE910E"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7" w:history="1">
            <w:r w:rsidR="007F6A7A" w:rsidRPr="007F6A7A">
              <w:rPr>
                <w:rStyle w:val="Hyperlink"/>
                <w:rFonts w:ascii="Times New Roman" w:hAnsi="Times New Roman" w:cs="Times New Roman"/>
                <w:noProof/>
                <w:sz w:val="24"/>
                <w:szCs w:val="24"/>
              </w:rPr>
              <w:t>5.4.</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Tìm kiếm chi phí</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_Toc133692887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40</w:t>
            </w:r>
            <w:r w:rsidR="007F6A7A" w:rsidRPr="007F6A7A">
              <w:rPr>
                <w:rFonts w:ascii="Times New Roman" w:hAnsi="Times New Roman" w:cs="Times New Roman"/>
                <w:noProof/>
                <w:webHidden/>
                <w:sz w:val="24"/>
                <w:szCs w:val="24"/>
              </w:rPr>
              <w:fldChar w:fldCharType="end"/>
            </w:r>
          </w:hyperlink>
        </w:p>
        <w:p w14:paraId="14EC8309" w14:textId="403EFB21"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8" w:history="1">
            <w:r w:rsidR="007F6A7A" w:rsidRPr="007F6A7A">
              <w:rPr>
                <w:rStyle w:val="Hyperlink"/>
                <w:rFonts w:ascii="Times New Roman" w:hAnsi="Times New Roman" w:cs="Times New Roman"/>
                <w:noProof/>
                <w:sz w:val="24"/>
                <w:szCs w:val="24"/>
              </w:rPr>
              <w:t>5.5.</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Thống kê chi phí</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_Toc133692888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42</w:t>
            </w:r>
            <w:r w:rsidR="007F6A7A" w:rsidRPr="007F6A7A">
              <w:rPr>
                <w:rFonts w:ascii="Times New Roman" w:hAnsi="Times New Roman" w:cs="Times New Roman"/>
                <w:noProof/>
                <w:webHidden/>
                <w:sz w:val="24"/>
                <w:szCs w:val="24"/>
              </w:rPr>
              <w:fldChar w:fldCharType="end"/>
            </w:r>
          </w:hyperlink>
        </w:p>
        <w:p w14:paraId="506BAED5" w14:textId="12D97937"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89" w:history="1">
            <w:r w:rsidR="007F6A7A" w:rsidRPr="007F6A7A">
              <w:rPr>
                <w:rStyle w:val="Hyperlink"/>
                <w:rFonts w:ascii="Times New Roman" w:hAnsi="Times New Roman" w:cs="Times New Roman"/>
                <w:noProof/>
                <w:sz w:val="24"/>
                <w:szCs w:val="24"/>
              </w:rPr>
              <w:t>6.</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Quản lý nhân viên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_Toc133692889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44</w:t>
            </w:r>
            <w:r w:rsidR="007F6A7A" w:rsidRPr="007F6A7A">
              <w:rPr>
                <w:rFonts w:ascii="Times New Roman" w:hAnsi="Times New Roman" w:cs="Times New Roman"/>
                <w:noProof/>
                <w:webHidden/>
                <w:sz w:val="24"/>
                <w:szCs w:val="24"/>
              </w:rPr>
              <w:fldChar w:fldCharType="end"/>
            </w:r>
          </w:hyperlink>
        </w:p>
        <w:p w14:paraId="4E1F14EB" w14:textId="4AF8AA27"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0" w:history="1">
            <w:r w:rsidR="007F6A7A" w:rsidRPr="007F6A7A">
              <w:rPr>
                <w:rStyle w:val="Hyperlink"/>
                <w:rFonts w:ascii="Times New Roman" w:hAnsi="Times New Roman" w:cs="Times New Roman"/>
                <w:noProof/>
                <w:sz w:val="24"/>
                <w:szCs w:val="24"/>
              </w:rPr>
              <w:t>6.1.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Thêm nhân viên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_Toc133692890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44</w:t>
            </w:r>
            <w:r w:rsidR="007F6A7A" w:rsidRPr="007F6A7A">
              <w:rPr>
                <w:rFonts w:ascii="Times New Roman" w:hAnsi="Times New Roman" w:cs="Times New Roman"/>
                <w:noProof/>
                <w:webHidden/>
                <w:sz w:val="24"/>
                <w:szCs w:val="24"/>
              </w:rPr>
              <w:fldChar w:fldCharType="end"/>
            </w:r>
          </w:hyperlink>
        </w:p>
        <w:p w14:paraId="197258A9" w14:textId="379D636E"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1" w:history="1">
            <w:r w:rsidR="007F6A7A" w:rsidRPr="007F6A7A">
              <w:rPr>
                <w:rStyle w:val="Hyperlink"/>
                <w:rFonts w:ascii="Times New Roman" w:hAnsi="Times New Roman" w:cs="Times New Roman"/>
                <w:noProof/>
                <w:sz w:val="24"/>
                <w:szCs w:val="24"/>
              </w:rPr>
              <w:t>6.2.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Xóa nhân viên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_Toc133692891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46</w:t>
            </w:r>
            <w:r w:rsidR="007F6A7A" w:rsidRPr="007F6A7A">
              <w:rPr>
                <w:rFonts w:ascii="Times New Roman" w:hAnsi="Times New Roman" w:cs="Times New Roman"/>
                <w:noProof/>
                <w:webHidden/>
                <w:sz w:val="24"/>
                <w:szCs w:val="24"/>
              </w:rPr>
              <w:fldChar w:fldCharType="end"/>
            </w:r>
          </w:hyperlink>
        </w:p>
        <w:p w14:paraId="52C00457" w14:textId="4A9078B3"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2" w:history="1">
            <w:r w:rsidR="007F6A7A" w:rsidRPr="007F6A7A">
              <w:rPr>
                <w:rStyle w:val="Hyperlink"/>
                <w:rFonts w:ascii="Times New Roman" w:hAnsi="Times New Roman" w:cs="Times New Roman"/>
                <w:noProof/>
                <w:sz w:val="24"/>
                <w:szCs w:val="24"/>
              </w:rPr>
              <w:t>6.3.</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Sửa nhân viên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_Toc133692892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48</w:t>
            </w:r>
            <w:r w:rsidR="007F6A7A" w:rsidRPr="007F6A7A">
              <w:rPr>
                <w:rFonts w:ascii="Times New Roman" w:hAnsi="Times New Roman" w:cs="Times New Roman"/>
                <w:noProof/>
                <w:webHidden/>
                <w:sz w:val="24"/>
                <w:szCs w:val="24"/>
              </w:rPr>
              <w:fldChar w:fldCharType="end"/>
            </w:r>
          </w:hyperlink>
        </w:p>
        <w:p w14:paraId="2B73593F" w14:textId="0EC75581"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3" w:history="1">
            <w:r w:rsidR="007F6A7A" w:rsidRPr="007F6A7A">
              <w:rPr>
                <w:rStyle w:val="Hyperlink"/>
                <w:rFonts w:ascii="Times New Roman" w:hAnsi="Times New Roman" w:cs="Times New Roman"/>
                <w:noProof/>
                <w:sz w:val="24"/>
                <w:szCs w:val="24"/>
              </w:rPr>
              <w:t>6.4.</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Tìm kiếm nhân viên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_Toc133692893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50</w:t>
            </w:r>
            <w:r w:rsidR="007F6A7A" w:rsidRPr="007F6A7A">
              <w:rPr>
                <w:rFonts w:ascii="Times New Roman" w:hAnsi="Times New Roman" w:cs="Times New Roman"/>
                <w:noProof/>
                <w:webHidden/>
                <w:sz w:val="24"/>
                <w:szCs w:val="24"/>
              </w:rPr>
              <w:fldChar w:fldCharType="end"/>
            </w:r>
          </w:hyperlink>
        </w:p>
        <w:p w14:paraId="03337EFC" w14:textId="763581C8"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4" w:history="1">
            <w:r w:rsidR="007F6A7A" w:rsidRPr="007F6A7A">
              <w:rPr>
                <w:rStyle w:val="Hyperlink"/>
                <w:rFonts w:ascii="Times New Roman" w:hAnsi="Times New Roman" w:cs="Times New Roman"/>
                <w:noProof/>
                <w:sz w:val="24"/>
                <w:szCs w:val="24"/>
              </w:rPr>
              <w:t>6.5.</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Đăng kí ca làm việc</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_Toc133692894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52</w:t>
            </w:r>
            <w:r w:rsidR="007F6A7A" w:rsidRPr="007F6A7A">
              <w:rPr>
                <w:rFonts w:ascii="Times New Roman" w:hAnsi="Times New Roman" w:cs="Times New Roman"/>
                <w:noProof/>
                <w:webHidden/>
                <w:sz w:val="24"/>
                <w:szCs w:val="24"/>
              </w:rPr>
              <w:fldChar w:fldCharType="end"/>
            </w:r>
          </w:hyperlink>
        </w:p>
        <w:p w14:paraId="699B4CC1" w14:textId="574E8C57" w:rsidR="007F6A7A" w:rsidRPr="007F6A7A" w:rsidRDefault="00000000" w:rsidP="007F6A7A">
          <w:pPr>
            <w:pStyle w:val="TOC3"/>
            <w:tabs>
              <w:tab w:val="left" w:pos="110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5" w:history="1">
            <w:r w:rsidR="007F6A7A" w:rsidRPr="007F6A7A">
              <w:rPr>
                <w:rStyle w:val="Hyperlink"/>
                <w:rFonts w:ascii="Times New Roman" w:hAnsi="Times New Roman" w:cs="Times New Roman"/>
                <w:noProof/>
                <w:sz w:val="24"/>
                <w:szCs w:val="24"/>
              </w:rPr>
              <w:t>6.6.</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Điểm danh và tính lương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_Toc133692895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54</w:t>
            </w:r>
            <w:r w:rsidR="007F6A7A" w:rsidRPr="007F6A7A">
              <w:rPr>
                <w:rFonts w:ascii="Times New Roman" w:hAnsi="Times New Roman" w:cs="Times New Roman"/>
                <w:noProof/>
                <w:webHidden/>
                <w:sz w:val="24"/>
                <w:szCs w:val="24"/>
              </w:rPr>
              <w:fldChar w:fldCharType="end"/>
            </w:r>
          </w:hyperlink>
        </w:p>
        <w:p w14:paraId="05DC85B3" w14:textId="5A7B03E4"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6" w:history="1">
            <w:r w:rsidR="007F6A7A" w:rsidRPr="007F6A7A">
              <w:rPr>
                <w:rStyle w:val="Hyperlink"/>
                <w:rFonts w:ascii="Times New Roman" w:hAnsi="Times New Roman" w:cs="Times New Roman"/>
                <w:noProof/>
                <w:sz w:val="24"/>
                <w:szCs w:val="24"/>
              </w:rPr>
              <w:t>7.</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Đăng nhập</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_Toc133692896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56</w:t>
            </w:r>
            <w:r w:rsidR="007F6A7A" w:rsidRPr="007F6A7A">
              <w:rPr>
                <w:rFonts w:ascii="Times New Roman" w:hAnsi="Times New Roman" w:cs="Times New Roman"/>
                <w:noProof/>
                <w:webHidden/>
                <w:sz w:val="24"/>
                <w:szCs w:val="24"/>
              </w:rPr>
              <w:fldChar w:fldCharType="end"/>
            </w:r>
          </w:hyperlink>
        </w:p>
        <w:p w14:paraId="7801D8A0" w14:textId="6B317605"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7" w:history="1">
            <w:r w:rsidR="007F6A7A" w:rsidRPr="007F6A7A">
              <w:rPr>
                <w:rStyle w:val="Hyperlink"/>
                <w:rFonts w:ascii="Times New Roman" w:hAnsi="Times New Roman" w:cs="Times New Roman"/>
                <w:noProof/>
                <w:sz w:val="24"/>
                <w:szCs w:val="24"/>
              </w:rPr>
              <w:t>8.</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Đăng xuất</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_Toc133692897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57</w:t>
            </w:r>
            <w:r w:rsidR="007F6A7A" w:rsidRPr="007F6A7A">
              <w:rPr>
                <w:rFonts w:ascii="Times New Roman" w:hAnsi="Times New Roman" w:cs="Times New Roman"/>
                <w:noProof/>
                <w:webHidden/>
                <w:sz w:val="24"/>
                <w:szCs w:val="24"/>
              </w:rPr>
              <w:fldChar w:fldCharType="end"/>
            </w:r>
          </w:hyperlink>
        </w:p>
        <w:p w14:paraId="79E05F98" w14:textId="2CD68F14" w:rsidR="007F6A7A" w:rsidRPr="007F6A7A" w:rsidRDefault="00000000" w:rsidP="007F6A7A">
          <w:pPr>
            <w:pStyle w:val="TOC1"/>
            <w:tabs>
              <w:tab w:val="left" w:pos="154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8" w:history="1">
            <w:r w:rsidR="007F6A7A" w:rsidRPr="007F6A7A">
              <w:rPr>
                <w:rStyle w:val="Hyperlink"/>
                <w:rFonts w:ascii="Times New Roman" w:hAnsi="Times New Roman" w:cs="Times New Roman"/>
                <w:noProof/>
                <w:sz w:val="24"/>
                <w:szCs w:val="24"/>
              </w:rPr>
              <w:t>CHƯƠNG III.</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lang w:val="vi-VN"/>
              </w:rPr>
              <w:t>YÊU CẦU PHI CHỨC NĂNG</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_Toc133692898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58</w:t>
            </w:r>
            <w:r w:rsidR="007F6A7A" w:rsidRPr="007F6A7A">
              <w:rPr>
                <w:rFonts w:ascii="Times New Roman" w:hAnsi="Times New Roman" w:cs="Times New Roman"/>
                <w:noProof/>
                <w:webHidden/>
                <w:sz w:val="24"/>
                <w:szCs w:val="24"/>
              </w:rPr>
              <w:fldChar w:fldCharType="end"/>
            </w:r>
          </w:hyperlink>
        </w:p>
        <w:p w14:paraId="2FC03298" w14:textId="279CBD13"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899" w:history="1">
            <w:r w:rsidR="007F6A7A" w:rsidRPr="007F6A7A">
              <w:rPr>
                <w:rStyle w:val="Hyperlink"/>
                <w:rFonts w:ascii="Times New Roman" w:hAnsi="Times New Roman" w:cs="Times New Roman"/>
                <w:noProof/>
                <w:sz w:val="24"/>
                <w:szCs w:val="24"/>
              </w:rPr>
              <w:t>1.</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Yêu cầu giao diện</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_Toc133692899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58</w:t>
            </w:r>
            <w:r w:rsidR="007F6A7A" w:rsidRPr="007F6A7A">
              <w:rPr>
                <w:rFonts w:ascii="Times New Roman" w:hAnsi="Times New Roman" w:cs="Times New Roman"/>
                <w:noProof/>
                <w:webHidden/>
                <w:sz w:val="24"/>
                <w:szCs w:val="24"/>
              </w:rPr>
              <w:fldChar w:fldCharType="end"/>
            </w:r>
          </w:hyperlink>
        </w:p>
        <w:p w14:paraId="7B61CC1A" w14:textId="79F5BDFF"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900" w:history="1">
            <w:r w:rsidR="007F6A7A" w:rsidRPr="007F6A7A">
              <w:rPr>
                <w:rStyle w:val="Hyperlink"/>
                <w:rFonts w:ascii="Times New Roman" w:hAnsi="Times New Roman" w:cs="Times New Roman"/>
                <w:noProof/>
                <w:sz w:val="24"/>
                <w:szCs w:val="24"/>
              </w:rPr>
              <w:t>2.</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Yêu cầu bảo mật</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_Toc133692900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58</w:t>
            </w:r>
            <w:r w:rsidR="007F6A7A" w:rsidRPr="007F6A7A">
              <w:rPr>
                <w:rFonts w:ascii="Times New Roman" w:hAnsi="Times New Roman" w:cs="Times New Roman"/>
                <w:noProof/>
                <w:webHidden/>
                <w:sz w:val="24"/>
                <w:szCs w:val="24"/>
              </w:rPr>
              <w:fldChar w:fldCharType="end"/>
            </w:r>
          </w:hyperlink>
        </w:p>
        <w:p w14:paraId="71E00E4F" w14:textId="4042C947" w:rsidR="007F6A7A" w:rsidRPr="007F6A7A" w:rsidRDefault="00000000" w:rsidP="007F6A7A">
          <w:pPr>
            <w:pStyle w:val="TOC2"/>
            <w:tabs>
              <w:tab w:val="left" w:pos="660"/>
              <w:tab w:val="right" w:leader="dot" w:pos="9350"/>
            </w:tabs>
            <w:spacing w:after="0" w:line="16" w:lineRule="atLeast"/>
            <w:rPr>
              <w:rFonts w:ascii="Times New Roman" w:eastAsiaTheme="minorEastAsia" w:hAnsi="Times New Roman" w:cs="Times New Roman"/>
              <w:noProof/>
              <w:kern w:val="0"/>
              <w:sz w:val="24"/>
              <w:szCs w:val="24"/>
              <w14:ligatures w14:val="none"/>
            </w:rPr>
          </w:pPr>
          <w:hyperlink w:anchor="_Toc133692901" w:history="1">
            <w:r w:rsidR="007F6A7A" w:rsidRPr="007F6A7A">
              <w:rPr>
                <w:rStyle w:val="Hyperlink"/>
                <w:rFonts w:ascii="Times New Roman" w:hAnsi="Times New Roman" w:cs="Times New Roman"/>
                <w:noProof/>
                <w:sz w:val="24"/>
                <w:szCs w:val="24"/>
              </w:rPr>
              <w:t>3.</w:t>
            </w:r>
            <w:r w:rsidR="007F6A7A" w:rsidRPr="007F6A7A">
              <w:rPr>
                <w:rFonts w:ascii="Times New Roman" w:eastAsiaTheme="minorEastAsia" w:hAnsi="Times New Roman" w:cs="Times New Roman"/>
                <w:noProof/>
                <w:kern w:val="0"/>
                <w:sz w:val="24"/>
                <w:szCs w:val="24"/>
                <w14:ligatures w14:val="none"/>
              </w:rPr>
              <w:tab/>
            </w:r>
            <w:r w:rsidR="007F6A7A" w:rsidRPr="007F6A7A">
              <w:rPr>
                <w:rStyle w:val="Hyperlink"/>
                <w:rFonts w:ascii="Times New Roman" w:hAnsi="Times New Roman" w:cs="Times New Roman"/>
                <w:noProof/>
                <w:sz w:val="24"/>
                <w:szCs w:val="24"/>
              </w:rPr>
              <w:t>Yêu cầu vận hành</w:t>
            </w:r>
            <w:r w:rsidR="007F6A7A" w:rsidRPr="007F6A7A">
              <w:rPr>
                <w:rFonts w:ascii="Times New Roman" w:hAnsi="Times New Roman" w:cs="Times New Roman"/>
                <w:noProof/>
                <w:webHidden/>
                <w:sz w:val="24"/>
                <w:szCs w:val="24"/>
              </w:rPr>
              <w:tab/>
            </w:r>
            <w:r w:rsidR="007F6A7A" w:rsidRPr="007F6A7A">
              <w:rPr>
                <w:rFonts w:ascii="Times New Roman" w:hAnsi="Times New Roman" w:cs="Times New Roman"/>
                <w:noProof/>
                <w:webHidden/>
                <w:sz w:val="24"/>
                <w:szCs w:val="24"/>
              </w:rPr>
              <w:fldChar w:fldCharType="begin"/>
            </w:r>
            <w:r w:rsidR="007F6A7A" w:rsidRPr="007F6A7A">
              <w:rPr>
                <w:rFonts w:ascii="Times New Roman" w:hAnsi="Times New Roman" w:cs="Times New Roman"/>
                <w:noProof/>
                <w:webHidden/>
                <w:sz w:val="24"/>
                <w:szCs w:val="24"/>
              </w:rPr>
              <w:instrText xml:space="preserve"> PAGEREF _Toc133692901 \h </w:instrText>
            </w:r>
            <w:r w:rsidR="007F6A7A" w:rsidRPr="007F6A7A">
              <w:rPr>
                <w:rFonts w:ascii="Times New Roman" w:hAnsi="Times New Roman" w:cs="Times New Roman"/>
                <w:noProof/>
                <w:webHidden/>
                <w:sz w:val="24"/>
                <w:szCs w:val="24"/>
              </w:rPr>
            </w:r>
            <w:r w:rsidR="007F6A7A" w:rsidRPr="007F6A7A">
              <w:rPr>
                <w:rFonts w:ascii="Times New Roman" w:hAnsi="Times New Roman" w:cs="Times New Roman"/>
                <w:noProof/>
                <w:webHidden/>
                <w:sz w:val="24"/>
                <w:szCs w:val="24"/>
              </w:rPr>
              <w:fldChar w:fldCharType="separate"/>
            </w:r>
            <w:r w:rsidR="007F6A7A" w:rsidRPr="007F6A7A">
              <w:rPr>
                <w:rFonts w:ascii="Times New Roman" w:hAnsi="Times New Roman" w:cs="Times New Roman"/>
                <w:noProof/>
                <w:webHidden/>
                <w:sz w:val="24"/>
                <w:szCs w:val="24"/>
              </w:rPr>
              <w:t>58</w:t>
            </w:r>
            <w:r w:rsidR="007F6A7A" w:rsidRPr="007F6A7A">
              <w:rPr>
                <w:rFonts w:ascii="Times New Roman" w:hAnsi="Times New Roman" w:cs="Times New Roman"/>
                <w:noProof/>
                <w:webHidden/>
                <w:sz w:val="24"/>
                <w:szCs w:val="24"/>
              </w:rPr>
              <w:fldChar w:fldCharType="end"/>
            </w:r>
          </w:hyperlink>
        </w:p>
        <w:p w14:paraId="09C9C2E0" w14:textId="3B91D91F" w:rsidR="000D658F" w:rsidRPr="008C195E" w:rsidRDefault="000D658F" w:rsidP="007F6A7A">
          <w:pPr>
            <w:spacing w:after="0" w:line="16" w:lineRule="atLeast"/>
            <w:rPr>
              <w:rFonts w:ascii="Times New Roman" w:hAnsi="Times New Roman" w:cs="Times New Roman"/>
              <w:b/>
              <w:bCs/>
              <w:noProof/>
              <w:sz w:val="20"/>
              <w:szCs w:val="20"/>
            </w:rPr>
          </w:pPr>
          <w:r w:rsidRPr="007F6A7A">
            <w:rPr>
              <w:rFonts w:ascii="Times New Roman" w:hAnsi="Times New Roman" w:cs="Times New Roman"/>
              <w:b/>
              <w:bCs/>
              <w:noProof/>
              <w:sz w:val="24"/>
              <w:szCs w:val="24"/>
            </w:rPr>
            <w:fldChar w:fldCharType="end"/>
          </w:r>
          <w:r w:rsidR="008C195E">
            <w:rPr>
              <w:rFonts w:ascii="Times New Roman" w:hAnsi="Times New Roman" w:cs="Times New Roman"/>
              <w:b/>
              <w:bCs/>
              <w:noProof/>
              <w:sz w:val="20"/>
              <w:szCs w:val="20"/>
            </w:rPr>
            <w:br w:type="page"/>
          </w:r>
        </w:p>
      </w:sdtContent>
    </w:sdt>
    <w:p w14:paraId="7E915744" w14:textId="55D2D790" w:rsidR="007C3F59" w:rsidRDefault="00AE0228" w:rsidP="00AE0228">
      <w:pPr>
        <w:pStyle w:val="Heading1"/>
      </w:pPr>
      <w:bookmarkStart w:id="1" w:name="_Toc133692859"/>
      <w:r>
        <w:lastRenderedPageBreak/>
        <w:t>MÔ TẢ KHÁI QUÁT HỆ THỐNG</w:t>
      </w:r>
      <w:bookmarkEnd w:id="0"/>
      <w:bookmarkEnd w:id="1"/>
    </w:p>
    <w:p w14:paraId="0A02CE41" w14:textId="1FAA5B85" w:rsidR="00AE0228" w:rsidRDefault="00AE0228" w:rsidP="00AE0228">
      <w:pPr>
        <w:pStyle w:val="Heading2"/>
      </w:pPr>
      <w:bookmarkStart w:id="2" w:name="_Toc133690902"/>
      <w:bookmarkStart w:id="3" w:name="_Toc133692860"/>
      <w:r>
        <w:t>Tổng quan về hệ thống</w:t>
      </w:r>
      <w:bookmarkEnd w:id="2"/>
      <w:bookmarkEnd w:id="3"/>
    </w:p>
    <w:p w14:paraId="24ADEE3F" w14:textId="13D691A6" w:rsidR="000D658F" w:rsidRDefault="000D658F" w:rsidP="000D658F">
      <w:pPr>
        <w:pStyle w:val="Heading3"/>
        <w:rPr>
          <w:lang w:val="vi-VN"/>
        </w:rPr>
      </w:pPr>
      <w:bookmarkStart w:id="4" w:name="_Toc133692861"/>
      <w:r>
        <w:rPr>
          <w:lang w:val="vi-VN"/>
        </w:rPr>
        <w:t>Mục đích</w:t>
      </w:r>
      <w:bookmarkEnd w:id="4"/>
    </w:p>
    <w:p w14:paraId="1CA82094" w14:textId="04E5E4F3" w:rsidR="00BA31EA" w:rsidRPr="00BA31EA" w:rsidRDefault="00BA31EA" w:rsidP="00BA31EA">
      <w:pPr>
        <w:pStyle w:val="NormalWeb"/>
        <w:spacing w:before="0" w:beforeAutospacing="0" w:after="160" w:afterAutospacing="0"/>
        <w:ind w:left="720" w:firstLine="360"/>
        <w:jc w:val="both"/>
        <w:rPr>
          <w:lang w:val="vi-VN"/>
        </w:rPr>
      </w:pPr>
      <w:r>
        <w:rPr>
          <w:color w:val="000000"/>
          <w:sz w:val="26"/>
          <w:szCs w:val="26"/>
        </w:rPr>
        <w:t xml:space="preserve">Báo cáo này nhằm phân tích hệ thống quản lý </w:t>
      </w:r>
      <w:r>
        <w:rPr>
          <w:color w:val="000000"/>
          <w:sz w:val="26"/>
          <w:szCs w:val="26"/>
          <w:lang w:val="vi-VN"/>
        </w:rPr>
        <w:t>tiệm giặt là RUBY</w:t>
      </w:r>
      <w:r>
        <w:rPr>
          <w:color w:val="000000"/>
          <w:sz w:val="26"/>
          <w:szCs w:val="26"/>
        </w:rPr>
        <w:t xml:space="preserve">. Quản lý các công việc quan trọng </w:t>
      </w:r>
      <w:r>
        <w:rPr>
          <w:color w:val="000000"/>
          <w:sz w:val="26"/>
          <w:szCs w:val="26"/>
          <w:lang w:val="vi-VN"/>
        </w:rPr>
        <w:t>của tiệm</w:t>
      </w:r>
      <w:r>
        <w:rPr>
          <w:color w:val="000000"/>
          <w:sz w:val="26"/>
          <w:szCs w:val="26"/>
        </w:rPr>
        <w:t xml:space="preserve"> như: </w:t>
      </w:r>
      <w:r>
        <w:rPr>
          <w:color w:val="000000"/>
          <w:sz w:val="26"/>
          <w:szCs w:val="26"/>
          <w:lang w:val="vi-VN"/>
        </w:rPr>
        <w:t>Quản lý khách hàng, quản lý dịch vụ, quản lý doanh thu; chi phí từ đó tính ra lợi nhuận của tiệm. Ngoài ra còn có chức năng quản lý nhân viên giúp chủ cửa hàng thuận tiện trong việc quản lý cũng như chấm công và tính lương cho nhân viên của mình. Hệ thống được xây dựng và sử dụng trên điện thoại thông minh giúp cho việc quản lý cửa tiệm một cách dễ dàng thuận tiện hơn so với việc ghi chép vào sổ sách.</w:t>
      </w:r>
    </w:p>
    <w:p w14:paraId="409962C4" w14:textId="345521C8" w:rsidR="00A11379" w:rsidRPr="00897B76" w:rsidRDefault="00A11379" w:rsidP="00897B76">
      <w:pPr>
        <w:pStyle w:val="Heading3"/>
        <w:rPr>
          <w:lang w:val="vi-VN"/>
        </w:rPr>
      </w:pPr>
      <w:bookmarkStart w:id="5" w:name="_Toc133692862"/>
      <w:r>
        <w:rPr>
          <w:lang w:val="vi-VN"/>
        </w:rPr>
        <w:t>Phạm vi</w:t>
      </w:r>
      <w:bookmarkEnd w:id="5"/>
    </w:p>
    <w:p w14:paraId="22DFF544" w14:textId="7053C740" w:rsidR="00A11379" w:rsidRPr="00897B76" w:rsidRDefault="00897B76" w:rsidP="00897B76">
      <w:pPr>
        <w:pStyle w:val="NormalWeb"/>
        <w:numPr>
          <w:ilvl w:val="0"/>
          <w:numId w:val="43"/>
        </w:numPr>
        <w:spacing w:before="0" w:beforeAutospacing="0" w:after="160" w:afterAutospacing="0"/>
        <w:jc w:val="both"/>
        <w:rPr>
          <w:color w:val="000000"/>
          <w:sz w:val="26"/>
          <w:szCs w:val="26"/>
        </w:rPr>
      </w:pPr>
      <w:r>
        <w:rPr>
          <w:color w:val="000000"/>
          <w:sz w:val="26"/>
          <w:szCs w:val="26"/>
          <w:lang w:val="vi-VN"/>
        </w:rPr>
        <w:t xml:space="preserve">Phạm vi người dùng: </w:t>
      </w:r>
      <w:r w:rsidR="00A11379" w:rsidRPr="00A11379">
        <w:rPr>
          <w:color w:val="000000"/>
          <w:sz w:val="26"/>
          <w:szCs w:val="26"/>
        </w:rPr>
        <w:t>Hệ thống dành cho chủ tiệm và các nhân viên</w:t>
      </w:r>
    </w:p>
    <w:p w14:paraId="02374EA0" w14:textId="7855A25B" w:rsidR="00A11379" w:rsidRPr="00A11379" w:rsidRDefault="00897B76" w:rsidP="00A11379">
      <w:pPr>
        <w:pStyle w:val="NormalWeb"/>
        <w:numPr>
          <w:ilvl w:val="0"/>
          <w:numId w:val="43"/>
        </w:numPr>
        <w:spacing w:before="0" w:beforeAutospacing="0" w:after="160" w:afterAutospacing="0"/>
        <w:jc w:val="both"/>
        <w:rPr>
          <w:color w:val="000000"/>
          <w:sz w:val="26"/>
          <w:szCs w:val="26"/>
        </w:rPr>
      </w:pPr>
      <w:r>
        <w:rPr>
          <w:color w:val="000000"/>
          <w:sz w:val="26"/>
          <w:szCs w:val="26"/>
          <w:lang w:val="vi-VN"/>
        </w:rPr>
        <w:t xml:space="preserve">Phạm vi chức năng: </w:t>
      </w:r>
      <w:r w:rsidR="00A11379" w:rsidRPr="00A11379">
        <w:rPr>
          <w:color w:val="000000"/>
          <w:sz w:val="26"/>
          <w:szCs w:val="26"/>
        </w:rPr>
        <w:t>Người dùng phải đăng nhập vào hệ thống, sau đó sẽ tiến hành thực hiện các công việc thông qua thanh danh mục</w:t>
      </w:r>
    </w:p>
    <w:p w14:paraId="5843263B" w14:textId="29C97538" w:rsidR="00AE0228" w:rsidRDefault="00AE0228" w:rsidP="00AE0228">
      <w:pPr>
        <w:pStyle w:val="Heading2"/>
      </w:pPr>
      <w:bookmarkStart w:id="6" w:name="_Toc133690903"/>
      <w:bookmarkStart w:id="7" w:name="_Toc133692863"/>
      <w:r>
        <w:t>Sơ đồ luồng nghiệp vụ (business workflow)</w:t>
      </w:r>
      <w:bookmarkEnd w:id="6"/>
      <w:bookmarkEnd w:id="7"/>
    </w:p>
    <w:p w14:paraId="17A0B30B" w14:textId="77777777" w:rsidR="00AE0228" w:rsidRPr="00AE0228" w:rsidRDefault="00AE0228" w:rsidP="00AE0228"/>
    <w:p w14:paraId="4DF17083" w14:textId="162BF86B" w:rsidR="00B9628D" w:rsidRPr="00827389" w:rsidRDefault="001B09DF" w:rsidP="00B9628D">
      <w:pPr>
        <w:rPr>
          <w:rFonts w:ascii="Times New Roman" w:hAnsi="Times New Roman" w:cs="Times New Roman"/>
        </w:rPr>
      </w:pPr>
      <w:r>
        <w:rPr>
          <w:noProof/>
        </w:rPr>
        <w:drawing>
          <wp:inline distT="0" distB="0" distL="0" distR="0" wp14:anchorId="7792F78E" wp14:editId="2D728A18">
            <wp:extent cx="6468845" cy="2647665"/>
            <wp:effectExtent l="0" t="0" r="8255" b="635"/>
            <wp:docPr id="1073028208" name="Picture 107302820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Không có mô tả."/>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8487" cy="2651612"/>
                    </a:xfrm>
                    <a:prstGeom prst="rect">
                      <a:avLst/>
                    </a:prstGeom>
                    <a:noFill/>
                    <a:ln>
                      <a:noFill/>
                    </a:ln>
                  </pic:spPr>
                </pic:pic>
              </a:graphicData>
            </a:graphic>
          </wp:inline>
        </w:drawing>
      </w:r>
    </w:p>
    <w:p w14:paraId="44A65F00" w14:textId="1E287517" w:rsidR="00CB420B" w:rsidRPr="00827389" w:rsidRDefault="00CB420B" w:rsidP="00CB420B">
      <w:pPr>
        <w:rPr>
          <w:rFonts w:ascii="Times New Roman" w:hAnsi="Times New Roman" w:cs="Times New Roman"/>
        </w:rPr>
      </w:pPr>
    </w:p>
    <w:p w14:paraId="40BBB7CC" w14:textId="1E422B39" w:rsidR="00CB420B" w:rsidRPr="00827389" w:rsidRDefault="00AE0228" w:rsidP="00AE0228">
      <w:pPr>
        <w:pStyle w:val="Heading2"/>
      </w:pPr>
      <w:bookmarkStart w:id="8" w:name="_Toc133690904"/>
      <w:bookmarkStart w:id="9" w:name="_Toc133692864"/>
      <w:r>
        <w:lastRenderedPageBreak/>
        <w:t>Sơ đồ USE CASE</w:t>
      </w:r>
      <w:bookmarkEnd w:id="8"/>
      <w:bookmarkEnd w:id="9"/>
    </w:p>
    <w:p w14:paraId="35713942" w14:textId="7479452A" w:rsidR="00CB420B" w:rsidRPr="00827389" w:rsidRDefault="008A6971" w:rsidP="00976938">
      <w:pPr>
        <w:ind w:left="-900"/>
        <w:rPr>
          <w:rFonts w:ascii="Times New Roman" w:hAnsi="Times New Roman" w:cs="Times New Roman"/>
        </w:rPr>
      </w:pPr>
      <w:r w:rsidRPr="00827389">
        <w:rPr>
          <w:rFonts w:ascii="Times New Roman" w:hAnsi="Times New Roman" w:cs="Times New Roman"/>
          <w:noProof/>
        </w:rPr>
        <w:drawing>
          <wp:inline distT="0" distB="0" distL="0" distR="0" wp14:anchorId="2AAB7D8C" wp14:editId="0139256A">
            <wp:extent cx="7127875" cy="6015287"/>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155090" cy="6038254"/>
                    </a:xfrm>
                    <a:prstGeom prst="rect">
                      <a:avLst/>
                    </a:prstGeom>
                    <a:noFill/>
                    <a:ln>
                      <a:noFill/>
                    </a:ln>
                  </pic:spPr>
                </pic:pic>
              </a:graphicData>
            </a:graphic>
          </wp:inline>
        </w:drawing>
      </w:r>
    </w:p>
    <w:p w14:paraId="4F4DB00C" w14:textId="0EB16965" w:rsidR="00CB420B" w:rsidRPr="00827389" w:rsidRDefault="00CB420B" w:rsidP="00CB420B">
      <w:pPr>
        <w:rPr>
          <w:rFonts w:ascii="Times New Roman" w:hAnsi="Times New Roman" w:cs="Times New Roman"/>
        </w:rPr>
      </w:pPr>
      <w:r w:rsidRPr="00827389">
        <w:rPr>
          <w:rFonts w:ascii="Times New Roman" w:hAnsi="Times New Roman" w:cs="Times New Roman"/>
        </w:rPr>
        <w:br w:type="page"/>
      </w:r>
    </w:p>
    <w:p w14:paraId="47250BCD" w14:textId="093F692F" w:rsidR="00CB420B" w:rsidRPr="00827389" w:rsidRDefault="007F6A7A" w:rsidP="00CB420B">
      <w:pPr>
        <w:pStyle w:val="Heading1"/>
        <w:rPr>
          <w:rFonts w:cs="Times New Roman"/>
        </w:rPr>
      </w:pPr>
      <w:bookmarkStart w:id="10" w:name="_Toc133692865"/>
      <w:r>
        <w:rPr>
          <w:rFonts w:cs="Times New Roman"/>
          <w:lang w:val="vi-VN"/>
        </w:rPr>
        <w:lastRenderedPageBreak/>
        <w:t>YÊU CẦU CHỨC NĂNG</w:t>
      </w:r>
      <w:bookmarkEnd w:id="10"/>
    </w:p>
    <w:p w14:paraId="215D6736" w14:textId="70C6DE71" w:rsidR="00377535" w:rsidRPr="00827389" w:rsidRDefault="00377535" w:rsidP="00377535">
      <w:pPr>
        <w:pStyle w:val="Heading3"/>
        <w:rPr>
          <w:rFonts w:cs="Times New Roman"/>
        </w:rPr>
      </w:pPr>
      <w:bookmarkStart w:id="11" w:name="_Toc133690906"/>
      <w:bookmarkStart w:id="12" w:name="_Toc133692866"/>
      <w:r w:rsidRPr="00827389">
        <w:rPr>
          <w:rFonts w:cs="Times New Roman"/>
        </w:rPr>
        <w:t>Tạo hóa đơn</w:t>
      </w:r>
      <w:bookmarkEnd w:id="11"/>
      <w:bookmarkEnd w:id="12"/>
    </w:p>
    <w:tbl>
      <w:tblPr>
        <w:tblStyle w:val="TableGrid"/>
        <w:tblpPr w:leftFromText="180" w:rightFromText="180" w:tblpY="925"/>
        <w:tblW w:w="9445" w:type="dxa"/>
        <w:tblLook w:val="04A0" w:firstRow="1" w:lastRow="0" w:firstColumn="1" w:lastColumn="0" w:noHBand="0" w:noVBand="1"/>
      </w:tblPr>
      <w:tblGrid>
        <w:gridCol w:w="1838"/>
        <w:gridCol w:w="7607"/>
      </w:tblGrid>
      <w:tr w:rsidR="00362D41" w:rsidRPr="00827389" w14:paraId="1A826EA3" w14:textId="77777777" w:rsidTr="00093CA5">
        <w:tc>
          <w:tcPr>
            <w:tcW w:w="1838" w:type="dxa"/>
          </w:tcPr>
          <w:p w14:paraId="5E00D6BA"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ID</w:t>
            </w:r>
          </w:p>
        </w:tc>
        <w:tc>
          <w:tcPr>
            <w:tcW w:w="7607" w:type="dxa"/>
          </w:tcPr>
          <w:p w14:paraId="613A7409" w14:textId="15A4135C"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1.1</w:t>
            </w:r>
          </w:p>
        </w:tc>
      </w:tr>
      <w:tr w:rsidR="00362D41" w:rsidRPr="00827389" w14:paraId="56752ED1" w14:textId="77777777" w:rsidTr="00093CA5">
        <w:tc>
          <w:tcPr>
            <w:tcW w:w="1838" w:type="dxa"/>
          </w:tcPr>
          <w:p w14:paraId="18DB363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tc>
        <w:tc>
          <w:tcPr>
            <w:tcW w:w="7607" w:type="dxa"/>
          </w:tcPr>
          <w:p w14:paraId="2CBC7F87"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Tạo hóa đơn </w:t>
            </w:r>
          </w:p>
        </w:tc>
      </w:tr>
      <w:tr w:rsidR="00362D41" w:rsidRPr="00827389" w14:paraId="3253FA7B" w14:textId="77777777" w:rsidTr="00093CA5">
        <w:tc>
          <w:tcPr>
            <w:tcW w:w="1838" w:type="dxa"/>
          </w:tcPr>
          <w:p w14:paraId="6891DA6B"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Description</w:t>
            </w:r>
          </w:p>
        </w:tc>
        <w:tc>
          <w:tcPr>
            <w:tcW w:w="7607" w:type="dxa"/>
          </w:tcPr>
          <w:p w14:paraId="3E753A8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Là người dùng, tôi muốn in và tạo hóa đơn cho đơn hàng </w:t>
            </w:r>
          </w:p>
        </w:tc>
      </w:tr>
      <w:tr w:rsidR="00362D41" w:rsidRPr="00827389" w14:paraId="4E484AA0" w14:textId="77777777" w:rsidTr="00093CA5">
        <w:tc>
          <w:tcPr>
            <w:tcW w:w="1838" w:type="dxa"/>
          </w:tcPr>
          <w:p w14:paraId="5ABD108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607" w:type="dxa"/>
          </w:tcPr>
          <w:p w14:paraId="2231098E" w14:textId="44E2746D" w:rsidR="00362D41" w:rsidRPr="00827389" w:rsidRDefault="0095612D" w:rsidP="00F100C1">
            <w:pPr>
              <w:rPr>
                <w:rFonts w:ascii="Times New Roman" w:hAnsi="Times New Roman" w:cs="Times New Roman"/>
                <w:sz w:val="24"/>
                <w:szCs w:val="24"/>
              </w:rPr>
            </w:pPr>
            <w:r>
              <w:rPr>
                <w:rFonts w:ascii="Times New Roman" w:hAnsi="Times New Roman" w:cs="Times New Roman"/>
                <w:sz w:val="24"/>
                <w:szCs w:val="24"/>
              </w:rPr>
              <w:t>N</w:t>
            </w:r>
            <w:r w:rsidR="00362D41" w:rsidRPr="00827389">
              <w:rPr>
                <w:rFonts w:ascii="Times New Roman" w:hAnsi="Times New Roman" w:cs="Times New Roman"/>
                <w:sz w:val="24"/>
                <w:szCs w:val="24"/>
              </w:rPr>
              <w:t xml:space="preserve">hân viên </w:t>
            </w:r>
          </w:p>
        </w:tc>
      </w:tr>
      <w:tr w:rsidR="00362D41" w:rsidRPr="00827389" w14:paraId="2DDB2881" w14:textId="77777777" w:rsidTr="00093CA5">
        <w:tc>
          <w:tcPr>
            <w:tcW w:w="1838" w:type="dxa"/>
          </w:tcPr>
          <w:p w14:paraId="4663C54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Priority</w:t>
            </w:r>
          </w:p>
        </w:tc>
        <w:tc>
          <w:tcPr>
            <w:tcW w:w="7607" w:type="dxa"/>
          </w:tcPr>
          <w:p w14:paraId="7C92FC04"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High</w:t>
            </w:r>
          </w:p>
        </w:tc>
      </w:tr>
      <w:tr w:rsidR="00362D41" w:rsidRPr="00827389" w14:paraId="45F2897A" w14:textId="77777777" w:rsidTr="00093CA5">
        <w:tc>
          <w:tcPr>
            <w:tcW w:w="1838" w:type="dxa"/>
          </w:tcPr>
          <w:p w14:paraId="4BADAAD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Triggers</w:t>
            </w:r>
          </w:p>
        </w:tc>
        <w:tc>
          <w:tcPr>
            <w:tcW w:w="7607" w:type="dxa"/>
          </w:tcPr>
          <w:p w14:paraId="6080BD7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Người dùng chọn chức năng xuất hóa đơn</w:t>
            </w:r>
          </w:p>
        </w:tc>
      </w:tr>
      <w:tr w:rsidR="00362D41" w:rsidRPr="00827389" w14:paraId="3294FE6E" w14:textId="77777777" w:rsidTr="00093CA5">
        <w:tc>
          <w:tcPr>
            <w:tcW w:w="1838" w:type="dxa"/>
          </w:tcPr>
          <w:p w14:paraId="0490ED15"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607" w:type="dxa"/>
          </w:tcPr>
          <w:p w14:paraId="46E3F759" w14:textId="77777777" w:rsidR="00362D41" w:rsidRPr="00827389" w:rsidRDefault="00362D41" w:rsidP="00F100C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362D41" w:rsidRPr="00827389" w14:paraId="197F3774" w14:textId="77777777" w:rsidTr="00093CA5">
        <w:tc>
          <w:tcPr>
            <w:tcW w:w="1838" w:type="dxa"/>
          </w:tcPr>
          <w:p w14:paraId="18F1876C"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607" w:type="dxa"/>
          </w:tcPr>
          <w:p w14:paraId="04E4FC53" w14:textId="77777777" w:rsidR="00362D41" w:rsidRPr="00827389" w:rsidRDefault="00362D41" w:rsidP="00F100C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Thông tin khách hàng được lưu lại và hóa đơn được tạo thành công</w:t>
            </w:r>
          </w:p>
          <w:p w14:paraId="5FB0B792" w14:textId="77777777" w:rsidR="00362D41" w:rsidRPr="00827389" w:rsidRDefault="00362D41" w:rsidP="00F100C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 xml:space="preserve">Xuất ra hóa đơn và tổng tiền hàng của khách </w:t>
            </w:r>
          </w:p>
        </w:tc>
      </w:tr>
      <w:tr w:rsidR="00362D41" w:rsidRPr="00827389" w14:paraId="6FF851B9" w14:textId="77777777" w:rsidTr="00093CA5">
        <w:tc>
          <w:tcPr>
            <w:tcW w:w="1838" w:type="dxa"/>
          </w:tcPr>
          <w:p w14:paraId="407F27B2"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Main flow</w:t>
            </w:r>
          </w:p>
        </w:tc>
        <w:tc>
          <w:tcPr>
            <w:tcW w:w="7607" w:type="dxa"/>
          </w:tcPr>
          <w:p w14:paraId="6922A73C" w14:textId="77777777" w:rsidR="00362D41" w:rsidRPr="00827389"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Yêu cầu đăng nhập vào hệ thống</w:t>
            </w:r>
          </w:p>
          <w:p w14:paraId="7176A540" w14:textId="14D14E9D" w:rsidR="00362D41"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 xml:space="preserve">Chọn </w:t>
            </w:r>
            <w:r w:rsidR="00976938">
              <w:rPr>
                <w:rFonts w:ascii="Times New Roman" w:hAnsi="Times New Roman" w:cs="Times New Roman"/>
                <w:sz w:val="24"/>
                <w:szCs w:val="24"/>
              </w:rPr>
              <w:t>mục quản lý</w:t>
            </w:r>
            <w:r w:rsidRPr="00827389">
              <w:rPr>
                <w:rFonts w:ascii="Times New Roman" w:hAnsi="Times New Roman" w:cs="Times New Roman"/>
                <w:sz w:val="24"/>
                <w:szCs w:val="24"/>
              </w:rPr>
              <w:t xml:space="preserve"> hóa đơn</w:t>
            </w:r>
          </w:p>
          <w:p w14:paraId="688426C0" w14:textId="1853F636" w:rsidR="00976938" w:rsidRDefault="00976938" w:rsidP="00093CA5">
            <w:pPr>
              <w:pStyle w:val="ListParagraph"/>
              <w:numPr>
                <w:ilvl w:val="0"/>
                <w:numId w:val="4"/>
              </w:numPr>
              <w:ind w:right="-201"/>
              <w:rPr>
                <w:rFonts w:ascii="Times New Roman" w:hAnsi="Times New Roman" w:cs="Times New Roman"/>
                <w:sz w:val="24"/>
                <w:szCs w:val="24"/>
              </w:rPr>
            </w:pPr>
            <w:r>
              <w:rPr>
                <w:rFonts w:ascii="Times New Roman" w:hAnsi="Times New Roman" w:cs="Times New Roman"/>
                <w:sz w:val="24"/>
                <w:szCs w:val="24"/>
              </w:rPr>
              <w:t>Chọn chức năng tạo hóa đơn</w:t>
            </w:r>
          </w:p>
          <w:p w14:paraId="646AA44B" w14:textId="46B50429" w:rsidR="0064352A" w:rsidRPr="0064352A" w:rsidRDefault="00976938" w:rsidP="0064352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Hệ thống hiển thị cửa sổ tạo hóa đơn</w:t>
            </w:r>
            <w:r w:rsidR="0064352A">
              <w:rPr>
                <w:rFonts w:ascii="Times New Roman" w:hAnsi="Times New Roman" w:cs="Times New Roman"/>
                <w:sz w:val="24"/>
                <w:szCs w:val="24"/>
              </w:rPr>
              <w:t xml:space="preserve"> và mã hóa đơn sẽ được cập nhật sẵn</w:t>
            </w:r>
          </w:p>
          <w:p w14:paraId="6FAE7D23" w14:textId="712B6A6D" w:rsidR="00362D41"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Nhập thông tin khách hàng</w:t>
            </w:r>
            <w:r w:rsidR="00122D2B">
              <w:rPr>
                <w:rFonts w:ascii="Times New Roman" w:hAnsi="Times New Roman" w:cs="Times New Roman"/>
                <w:sz w:val="24"/>
                <w:szCs w:val="24"/>
              </w:rPr>
              <w:t xml:space="preserve"> (Họ tên, số điện thoại, địa chỉ)</w:t>
            </w:r>
          </w:p>
          <w:p w14:paraId="2C5800B5" w14:textId="7818E9F0" w:rsidR="00976938" w:rsidRPr="00827389" w:rsidRDefault="00976938" w:rsidP="00F100C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Chọn dịch </w:t>
            </w:r>
            <w:r w:rsidR="001A605A">
              <w:rPr>
                <w:rFonts w:ascii="Times New Roman" w:hAnsi="Times New Roman" w:cs="Times New Roman"/>
                <w:sz w:val="24"/>
                <w:szCs w:val="24"/>
              </w:rPr>
              <w:t>vụ</w:t>
            </w:r>
            <w:r w:rsidR="001A605A">
              <w:rPr>
                <w:rFonts w:ascii="Times New Roman" w:hAnsi="Times New Roman" w:cs="Times New Roman"/>
                <w:sz w:val="24"/>
                <w:szCs w:val="24"/>
                <w:lang w:val="vi-VN"/>
              </w:rPr>
              <w:t>, chọn số lượng, chọn đơn vị tính, chọn đơn giá, tahnfh tiền, chọn phương thức thanh toán</w:t>
            </w:r>
          </w:p>
          <w:p w14:paraId="3A536752" w14:textId="578F2B2D" w:rsidR="00976938" w:rsidRPr="00976938" w:rsidRDefault="00362D41" w:rsidP="00976938">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Cân và nhập khối lượng hàng vào hóa đơn</w:t>
            </w:r>
          </w:p>
          <w:p w14:paraId="679EDE89" w14:textId="0C377DC3" w:rsidR="00362D41" w:rsidRPr="00827389"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 xml:space="preserve">Tính tiền </w:t>
            </w:r>
            <w:r w:rsidR="00976938">
              <w:rPr>
                <w:rFonts w:ascii="Times New Roman" w:hAnsi="Times New Roman" w:cs="Times New Roman"/>
                <w:sz w:val="24"/>
                <w:szCs w:val="24"/>
              </w:rPr>
              <w:t>= khối lượng * đơn giá</w:t>
            </w:r>
          </w:p>
          <w:p w14:paraId="54CC171E" w14:textId="2BD6BD40" w:rsidR="00362D41"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 xml:space="preserve">Thêm thông tin thời gian </w:t>
            </w:r>
            <w:r w:rsidR="00976938">
              <w:rPr>
                <w:rFonts w:ascii="Times New Roman" w:hAnsi="Times New Roman" w:cs="Times New Roman"/>
                <w:sz w:val="24"/>
                <w:szCs w:val="24"/>
              </w:rPr>
              <w:t>trả</w:t>
            </w:r>
            <w:r w:rsidRPr="00827389">
              <w:rPr>
                <w:rFonts w:ascii="Times New Roman" w:hAnsi="Times New Roman" w:cs="Times New Roman"/>
                <w:sz w:val="24"/>
                <w:szCs w:val="24"/>
              </w:rPr>
              <w:t xml:space="preserve"> hàng</w:t>
            </w:r>
            <w:r w:rsidR="00976938">
              <w:rPr>
                <w:rFonts w:ascii="Times New Roman" w:hAnsi="Times New Roman" w:cs="Times New Roman"/>
                <w:sz w:val="24"/>
                <w:szCs w:val="24"/>
              </w:rPr>
              <w:t xml:space="preserve"> cho khách</w:t>
            </w:r>
            <w:r w:rsidRPr="00827389">
              <w:rPr>
                <w:rFonts w:ascii="Times New Roman" w:hAnsi="Times New Roman" w:cs="Times New Roman"/>
                <w:sz w:val="24"/>
                <w:szCs w:val="24"/>
              </w:rPr>
              <w:t xml:space="preserve"> và nhân viên phụ trách đơn hàng</w:t>
            </w:r>
          </w:p>
          <w:p w14:paraId="3E4BFF99" w14:textId="71A258DE" w:rsidR="00976938" w:rsidRDefault="00976938" w:rsidP="00F100C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Chọn “Lưu và In hóa đơn”</w:t>
            </w:r>
          </w:p>
          <w:p w14:paraId="12B47DD7" w14:textId="7576BC44" w:rsidR="00976938" w:rsidRPr="00827389" w:rsidRDefault="00976938" w:rsidP="00F100C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Hệ thống hiển thị thông báo “Xác nhận Lưu và in hóa đơn”</w:t>
            </w:r>
          </w:p>
          <w:p w14:paraId="349FC293" w14:textId="77777777" w:rsidR="00362D41" w:rsidRPr="00827389" w:rsidRDefault="00362D41" w:rsidP="00F100C1">
            <w:pPr>
              <w:pStyle w:val="ListParagraph"/>
              <w:numPr>
                <w:ilvl w:val="0"/>
                <w:numId w:val="4"/>
              </w:numPr>
              <w:rPr>
                <w:rFonts w:ascii="Times New Roman" w:hAnsi="Times New Roman" w:cs="Times New Roman"/>
                <w:sz w:val="24"/>
                <w:szCs w:val="24"/>
              </w:rPr>
            </w:pPr>
            <w:r w:rsidRPr="00827389">
              <w:rPr>
                <w:rFonts w:ascii="Times New Roman" w:hAnsi="Times New Roman" w:cs="Times New Roman"/>
                <w:sz w:val="24"/>
                <w:szCs w:val="24"/>
              </w:rPr>
              <w:t>In hóa đơn gồm thông tin và giá tiền của đơn hàng</w:t>
            </w:r>
          </w:p>
        </w:tc>
      </w:tr>
      <w:tr w:rsidR="00362D41" w:rsidRPr="00827389" w14:paraId="069089EF" w14:textId="77777777" w:rsidTr="00093CA5">
        <w:tc>
          <w:tcPr>
            <w:tcW w:w="1838" w:type="dxa"/>
          </w:tcPr>
          <w:p w14:paraId="24641B9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607" w:type="dxa"/>
          </w:tcPr>
          <w:p w14:paraId="2F846E84"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4617452A" w14:textId="77777777" w:rsidTr="00093CA5">
        <w:trPr>
          <w:trHeight w:val="326"/>
        </w:trPr>
        <w:tc>
          <w:tcPr>
            <w:tcW w:w="1838" w:type="dxa"/>
          </w:tcPr>
          <w:p w14:paraId="72085057"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607" w:type="dxa"/>
          </w:tcPr>
          <w:p w14:paraId="2BC1D50E" w14:textId="0C46346F" w:rsidR="006B5D45"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1a. Nếu thông tin đăng nhập không hợp lệ thì kết thúc, nếu hợp lệ thì thành công vào hệ thống</w:t>
            </w:r>
          </w:p>
        </w:tc>
      </w:tr>
      <w:tr w:rsidR="00362D41" w:rsidRPr="00827389" w14:paraId="2CD04F49" w14:textId="77777777" w:rsidTr="00093CA5">
        <w:tc>
          <w:tcPr>
            <w:tcW w:w="1838" w:type="dxa"/>
          </w:tcPr>
          <w:p w14:paraId="05C5364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607" w:type="dxa"/>
          </w:tcPr>
          <w:p w14:paraId="7AE54FC3" w14:textId="2AD38DCA" w:rsidR="0064352A" w:rsidRPr="0064352A" w:rsidRDefault="0064352A" w:rsidP="0064352A">
            <w:pPr>
              <w:pStyle w:val="ListParagraph"/>
              <w:numPr>
                <w:ilvl w:val="0"/>
                <w:numId w:val="45"/>
              </w:numPr>
              <w:rPr>
                <w:rFonts w:ascii="Times New Roman" w:hAnsi="Times New Roman" w:cs="Times New Roman"/>
                <w:sz w:val="24"/>
                <w:szCs w:val="24"/>
              </w:rPr>
            </w:pPr>
            <w:r w:rsidRPr="0064352A">
              <w:rPr>
                <w:rFonts w:ascii="Times New Roman" w:hAnsi="Times New Roman" w:cs="Times New Roman"/>
                <w:sz w:val="24"/>
                <w:szCs w:val="24"/>
              </w:rPr>
              <w:t>Mã hóa đơn đầu tiên: 00001</w:t>
            </w:r>
          </w:p>
          <w:p w14:paraId="659E2B95" w14:textId="62755569" w:rsidR="0064352A" w:rsidRPr="0064352A" w:rsidRDefault="0064352A" w:rsidP="0064352A">
            <w:pPr>
              <w:pStyle w:val="ListParagraph"/>
              <w:numPr>
                <w:ilvl w:val="0"/>
                <w:numId w:val="45"/>
              </w:numPr>
              <w:rPr>
                <w:rFonts w:ascii="Times New Roman" w:hAnsi="Times New Roman" w:cs="Times New Roman"/>
                <w:sz w:val="24"/>
                <w:szCs w:val="24"/>
              </w:rPr>
            </w:pPr>
            <w:r w:rsidRPr="0064352A">
              <w:rPr>
                <w:rFonts w:ascii="Times New Roman" w:hAnsi="Times New Roman" w:cs="Times New Roman"/>
                <w:sz w:val="24"/>
                <w:szCs w:val="24"/>
              </w:rPr>
              <w:t>Mỗi hóa đơn tạo sau sẽ có Mã hóa đơn là Mã hóa đơn trước +1</w:t>
            </w:r>
          </w:p>
          <w:p w14:paraId="79BEEE7E" w14:textId="743BF493" w:rsidR="0064352A" w:rsidRPr="0064352A" w:rsidRDefault="0064352A" w:rsidP="0064352A">
            <w:pPr>
              <w:pStyle w:val="ListParagraph"/>
              <w:numPr>
                <w:ilvl w:val="0"/>
                <w:numId w:val="45"/>
              </w:numPr>
            </w:pPr>
            <w:r w:rsidRPr="0064352A">
              <w:rPr>
                <w:rFonts w:ascii="Times New Roman" w:hAnsi="Times New Roman" w:cs="Times New Roman"/>
                <w:sz w:val="24"/>
                <w:szCs w:val="24"/>
              </w:rPr>
              <w:t>Sau mỗi năm mã hóa đơn sẽ được cập nhật lại từ đầu</w:t>
            </w:r>
          </w:p>
        </w:tc>
      </w:tr>
      <w:tr w:rsidR="00362D41" w:rsidRPr="00827389" w14:paraId="787C7132" w14:textId="77777777" w:rsidTr="00093CA5">
        <w:tc>
          <w:tcPr>
            <w:tcW w:w="1838" w:type="dxa"/>
          </w:tcPr>
          <w:p w14:paraId="4E7E7291"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Non-funtional</w:t>
            </w:r>
          </w:p>
          <w:p w14:paraId="63FE16B7"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requirements</w:t>
            </w:r>
          </w:p>
        </w:tc>
        <w:tc>
          <w:tcPr>
            <w:tcW w:w="7607" w:type="dxa"/>
          </w:tcPr>
          <w:p w14:paraId="25BA55DB"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bl>
    <w:p w14:paraId="7D118784" w14:textId="58695195" w:rsidR="00377535" w:rsidRPr="00827389" w:rsidRDefault="001A605A" w:rsidP="007A5DDC">
      <w:pPr>
        <w:pStyle w:val="Heading3"/>
        <w:numPr>
          <w:ilvl w:val="0"/>
          <w:numId w:val="0"/>
        </w:numPr>
        <w:ind w:left="180"/>
        <w:rPr>
          <w:rFonts w:cs="Times New Roman"/>
        </w:rPr>
      </w:pPr>
      <w:ins w:id="13" w:author="hoang thao" w:date="2023-05-10T11:56:00Z">
        <w:r>
          <w:rPr>
            <w:i w:val="0"/>
            <w:noProof/>
          </w:rPr>
          <w:lastRenderedPageBreak/>
          <w:drawing>
            <wp:inline distT="0" distB="0" distL="0" distR="0" wp14:anchorId="66297584" wp14:editId="5B6BB424">
              <wp:extent cx="5755005" cy="8229600"/>
              <wp:effectExtent l="0" t="0" r="0" b="0"/>
              <wp:docPr id="2125819400" name="Picture 2125819400" descr="A picture containing text, screensho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19400" name="Picture 1" descr="A picture containing text, screenshot, software, computer ic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5005" cy="8229600"/>
                      </a:xfrm>
                      <a:prstGeom prst="rect">
                        <a:avLst/>
                      </a:prstGeom>
                      <a:noFill/>
                      <a:ln>
                        <a:noFill/>
                      </a:ln>
                    </pic:spPr>
                  </pic:pic>
                </a:graphicData>
              </a:graphic>
            </wp:inline>
          </w:drawing>
        </w:r>
      </w:ins>
    </w:p>
    <w:p w14:paraId="722900A1" w14:textId="09832AB6" w:rsidR="00377535" w:rsidRPr="00827389" w:rsidRDefault="00377535" w:rsidP="00377535">
      <w:pPr>
        <w:rPr>
          <w:rFonts w:ascii="Times New Roman" w:hAnsi="Times New Roman" w:cs="Times New Roman"/>
        </w:rPr>
      </w:pPr>
    </w:p>
    <w:p w14:paraId="7C0402E0" w14:textId="68473A8F" w:rsidR="00377535" w:rsidRPr="00827389" w:rsidRDefault="00377535" w:rsidP="00377535">
      <w:pPr>
        <w:pStyle w:val="Heading3"/>
        <w:rPr>
          <w:rFonts w:cs="Times New Roman"/>
        </w:rPr>
      </w:pPr>
      <w:bookmarkStart w:id="14" w:name="_Toc133690908"/>
      <w:bookmarkStart w:id="15" w:name="_Toc133692868"/>
      <w:r w:rsidRPr="00827389">
        <w:rPr>
          <w:rFonts w:cs="Times New Roman"/>
        </w:rPr>
        <w:t>Cập nhật hóa đơn</w:t>
      </w:r>
      <w:bookmarkEnd w:id="14"/>
      <w:bookmarkEnd w:id="15"/>
    </w:p>
    <w:tbl>
      <w:tblPr>
        <w:tblStyle w:val="TableGrid"/>
        <w:tblpPr w:leftFromText="180" w:rightFromText="180" w:tblpY="925"/>
        <w:tblW w:w="9535" w:type="dxa"/>
        <w:tblLook w:val="04A0" w:firstRow="1" w:lastRow="0" w:firstColumn="1" w:lastColumn="0" w:noHBand="0" w:noVBand="1"/>
      </w:tblPr>
      <w:tblGrid>
        <w:gridCol w:w="1838"/>
        <w:gridCol w:w="7697"/>
      </w:tblGrid>
      <w:tr w:rsidR="00377535" w:rsidRPr="00827389" w14:paraId="09F019ED" w14:textId="77777777" w:rsidTr="00093CA5">
        <w:tc>
          <w:tcPr>
            <w:tcW w:w="1838" w:type="dxa"/>
          </w:tcPr>
          <w:p w14:paraId="29B5EE46"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Use case ID</w:t>
            </w:r>
          </w:p>
        </w:tc>
        <w:tc>
          <w:tcPr>
            <w:tcW w:w="7697" w:type="dxa"/>
          </w:tcPr>
          <w:p w14:paraId="4382BF42"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1.2</w:t>
            </w:r>
          </w:p>
        </w:tc>
      </w:tr>
      <w:tr w:rsidR="00377535" w:rsidRPr="00827389" w14:paraId="4A575507" w14:textId="77777777" w:rsidTr="00093CA5">
        <w:tc>
          <w:tcPr>
            <w:tcW w:w="1838" w:type="dxa"/>
          </w:tcPr>
          <w:p w14:paraId="5B1F4F7F"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tc>
        <w:tc>
          <w:tcPr>
            <w:tcW w:w="7697" w:type="dxa"/>
          </w:tcPr>
          <w:p w14:paraId="5B399007"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 xml:space="preserve">Cập nhật hóa đơn </w:t>
            </w:r>
          </w:p>
        </w:tc>
      </w:tr>
      <w:tr w:rsidR="00377535" w:rsidRPr="00827389" w14:paraId="1C0FFE73" w14:textId="77777777" w:rsidTr="00093CA5">
        <w:tc>
          <w:tcPr>
            <w:tcW w:w="1838" w:type="dxa"/>
          </w:tcPr>
          <w:p w14:paraId="1365CA62"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Description</w:t>
            </w:r>
          </w:p>
        </w:tc>
        <w:tc>
          <w:tcPr>
            <w:tcW w:w="7697" w:type="dxa"/>
          </w:tcPr>
          <w:p w14:paraId="4311C71A"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 xml:space="preserve">Là người dùng, tôi muốn cập nhật hóa </w:t>
            </w:r>
          </w:p>
        </w:tc>
      </w:tr>
      <w:tr w:rsidR="00377535" w:rsidRPr="00827389" w14:paraId="4797F6FD" w14:textId="77777777" w:rsidTr="00093CA5">
        <w:tc>
          <w:tcPr>
            <w:tcW w:w="1838" w:type="dxa"/>
          </w:tcPr>
          <w:p w14:paraId="2CA138A0"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697" w:type="dxa"/>
          </w:tcPr>
          <w:p w14:paraId="40062A77" w14:textId="07FE5B4B" w:rsidR="00377535" w:rsidRPr="00827389" w:rsidRDefault="0095612D" w:rsidP="00F100C1">
            <w:pPr>
              <w:rPr>
                <w:rFonts w:ascii="Times New Roman" w:hAnsi="Times New Roman" w:cs="Times New Roman"/>
                <w:sz w:val="24"/>
                <w:szCs w:val="24"/>
              </w:rPr>
            </w:pPr>
            <w:r>
              <w:rPr>
                <w:rFonts w:ascii="Times New Roman" w:hAnsi="Times New Roman" w:cs="Times New Roman"/>
                <w:sz w:val="24"/>
                <w:szCs w:val="24"/>
              </w:rPr>
              <w:t>Chủ</w:t>
            </w:r>
            <w:r>
              <w:rPr>
                <w:rFonts w:ascii="Times New Roman" w:hAnsi="Times New Roman" w:cs="Times New Roman"/>
                <w:sz w:val="24"/>
                <w:szCs w:val="24"/>
                <w:lang w:val="vi-VN"/>
              </w:rPr>
              <w:t xml:space="preserve"> tiệm,</w:t>
            </w:r>
            <w:r w:rsidR="00377535" w:rsidRPr="00827389">
              <w:rPr>
                <w:rFonts w:ascii="Times New Roman" w:hAnsi="Times New Roman" w:cs="Times New Roman"/>
                <w:sz w:val="24"/>
                <w:szCs w:val="24"/>
              </w:rPr>
              <w:t xml:space="preserve"> nhân viên </w:t>
            </w:r>
          </w:p>
        </w:tc>
      </w:tr>
      <w:tr w:rsidR="00377535" w:rsidRPr="00827389" w14:paraId="7EDDC0F7" w14:textId="77777777" w:rsidTr="00093CA5">
        <w:tc>
          <w:tcPr>
            <w:tcW w:w="1838" w:type="dxa"/>
          </w:tcPr>
          <w:p w14:paraId="2BEB26FF"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Priority</w:t>
            </w:r>
          </w:p>
        </w:tc>
        <w:tc>
          <w:tcPr>
            <w:tcW w:w="7697" w:type="dxa"/>
          </w:tcPr>
          <w:p w14:paraId="7743CB5E"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High</w:t>
            </w:r>
          </w:p>
        </w:tc>
      </w:tr>
      <w:tr w:rsidR="00377535" w:rsidRPr="00827389" w14:paraId="1D92C8F8" w14:textId="77777777" w:rsidTr="00093CA5">
        <w:tc>
          <w:tcPr>
            <w:tcW w:w="1838" w:type="dxa"/>
          </w:tcPr>
          <w:p w14:paraId="1C40D29F"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Triggers</w:t>
            </w:r>
          </w:p>
        </w:tc>
        <w:tc>
          <w:tcPr>
            <w:tcW w:w="7697" w:type="dxa"/>
          </w:tcPr>
          <w:p w14:paraId="7DDCE038"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Người dùng chọn chức năng cập nhật hóa đơn</w:t>
            </w:r>
          </w:p>
        </w:tc>
      </w:tr>
      <w:tr w:rsidR="00377535" w:rsidRPr="00827389" w14:paraId="57655C2B" w14:textId="77777777" w:rsidTr="00093CA5">
        <w:tc>
          <w:tcPr>
            <w:tcW w:w="1838" w:type="dxa"/>
          </w:tcPr>
          <w:p w14:paraId="2334990E"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697" w:type="dxa"/>
          </w:tcPr>
          <w:p w14:paraId="33E06216" w14:textId="77777777" w:rsidR="00377535" w:rsidRPr="00827389" w:rsidRDefault="00377535" w:rsidP="00377535">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p w14:paraId="421FC214" w14:textId="77777777" w:rsidR="00377535" w:rsidRPr="00827389" w:rsidRDefault="00377535" w:rsidP="00377535">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Thông tin đơn hàng phải được khởi tạo</w:t>
            </w:r>
          </w:p>
        </w:tc>
      </w:tr>
      <w:tr w:rsidR="00377535" w:rsidRPr="00827389" w14:paraId="5962D063" w14:textId="77777777" w:rsidTr="00093CA5">
        <w:tc>
          <w:tcPr>
            <w:tcW w:w="1838" w:type="dxa"/>
          </w:tcPr>
          <w:p w14:paraId="668DD4D4"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697" w:type="dxa"/>
          </w:tcPr>
          <w:p w14:paraId="6A2AC8D7" w14:textId="77777777" w:rsidR="00377535" w:rsidRPr="00827389" w:rsidRDefault="00377535" w:rsidP="00377535">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Cập nhật được trạng thái đơn hàng</w:t>
            </w:r>
          </w:p>
          <w:p w14:paraId="0667DBAB" w14:textId="77777777" w:rsidR="00377535" w:rsidRPr="00827389" w:rsidRDefault="00377535" w:rsidP="00377535">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 xml:space="preserve">Hiển thị số lượng các đơn hàng theo mỗi trạng thái </w:t>
            </w:r>
          </w:p>
        </w:tc>
      </w:tr>
      <w:tr w:rsidR="00377535" w:rsidRPr="00827389" w14:paraId="40A1B9DC" w14:textId="77777777" w:rsidTr="00093CA5">
        <w:tc>
          <w:tcPr>
            <w:tcW w:w="1838" w:type="dxa"/>
          </w:tcPr>
          <w:p w14:paraId="3EE158AE"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Main flow</w:t>
            </w:r>
          </w:p>
        </w:tc>
        <w:tc>
          <w:tcPr>
            <w:tcW w:w="7697" w:type="dxa"/>
          </w:tcPr>
          <w:p w14:paraId="6613E892"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24CE0F51" w14:textId="77777777" w:rsidR="00377535" w:rsidRPr="00827389" w:rsidRDefault="00377535" w:rsidP="00377535">
            <w:pPr>
              <w:pStyle w:val="ListParagraph"/>
              <w:numPr>
                <w:ilvl w:val="0"/>
                <w:numId w:val="16"/>
              </w:numPr>
              <w:rPr>
                <w:rFonts w:ascii="Times New Roman" w:hAnsi="Times New Roman" w:cs="Times New Roman"/>
                <w:sz w:val="24"/>
                <w:szCs w:val="24"/>
              </w:rPr>
            </w:pPr>
            <w:r w:rsidRPr="00827389">
              <w:rPr>
                <w:rFonts w:ascii="Times New Roman" w:hAnsi="Times New Roman" w:cs="Times New Roman"/>
                <w:sz w:val="24"/>
                <w:szCs w:val="24"/>
              </w:rPr>
              <w:t>Chọn chức năng quản lý hóa đơn</w:t>
            </w:r>
          </w:p>
          <w:p w14:paraId="4098D6A5" w14:textId="19E109C3" w:rsidR="00377535" w:rsidRDefault="0095612D" w:rsidP="00377535">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Tìm</w:t>
            </w:r>
            <w:r>
              <w:rPr>
                <w:rFonts w:ascii="Times New Roman" w:hAnsi="Times New Roman" w:cs="Times New Roman"/>
                <w:sz w:val="24"/>
                <w:szCs w:val="24"/>
                <w:lang w:val="vi-VN"/>
              </w:rPr>
              <w:t xml:space="preserve"> kiếm hóa đơn cần được cập nhật( tên khách hàng, mã hóa đơn, SDT)</w:t>
            </w:r>
          </w:p>
          <w:p w14:paraId="74828174" w14:textId="4A0B131D" w:rsidR="0033289C" w:rsidRPr="00827389" w:rsidRDefault="0033289C" w:rsidP="00377535">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Người dùng cập nhật trạng thái cho các hóa đơn</w:t>
            </w:r>
          </w:p>
          <w:p w14:paraId="5CE66F13" w14:textId="77777777" w:rsidR="0033289C" w:rsidRDefault="0033289C" w:rsidP="00377535">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Người dùng chọn “Thống kê”</w:t>
            </w:r>
          </w:p>
          <w:p w14:paraId="426F3DC6" w14:textId="43AC6CBE" w:rsidR="00377535" w:rsidRPr="00827389" w:rsidRDefault="0033289C" w:rsidP="00377535">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Hệ thống hiển thị</w:t>
            </w:r>
            <w:r w:rsidR="00377535" w:rsidRPr="00827389">
              <w:rPr>
                <w:rFonts w:ascii="Times New Roman" w:hAnsi="Times New Roman" w:cs="Times New Roman"/>
                <w:sz w:val="24"/>
                <w:szCs w:val="24"/>
              </w:rPr>
              <w:t xml:space="preserve"> lên màn hình số lượng các đơn hàng</w:t>
            </w:r>
            <w:r>
              <w:rPr>
                <w:rFonts w:ascii="Times New Roman" w:hAnsi="Times New Roman" w:cs="Times New Roman"/>
                <w:sz w:val="24"/>
                <w:szCs w:val="24"/>
              </w:rPr>
              <w:t xml:space="preserve"> hôm nay</w:t>
            </w:r>
            <w:r w:rsidR="00377535" w:rsidRPr="00827389">
              <w:rPr>
                <w:rFonts w:ascii="Times New Roman" w:hAnsi="Times New Roman" w:cs="Times New Roman"/>
                <w:sz w:val="24"/>
                <w:szCs w:val="24"/>
              </w:rPr>
              <w:t xml:space="preserve"> theo từng kiểu trạng thái</w:t>
            </w:r>
          </w:p>
        </w:tc>
      </w:tr>
      <w:tr w:rsidR="00377535" w:rsidRPr="00827389" w14:paraId="1A5CEB76" w14:textId="77777777" w:rsidTr="00093CA5">
        <w:tc>
          <w:tcPr>
            <w:tcW w:w="1838" w:type="dxa"/>
          </w:tcPr>
          <w:p w14:paraId="1763FA1A"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697" w:type="dxa"/>
          </w:tcPr>
          <w:p w14:paraId="717E6E5D"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77535" w:rsidRPr="00827389" w14:paraId="49F5407E" w14:textId="77777777" w:rsidTr="00093CA5">
        <w:trPr>
          <w:trHeight w:val="326"/>
        </w:trPr>
        <w:tc>
          <w:tcPr>
            <w:tcW w:w="1838" w:type="dxa"/>
          </w:tcPr>
          <w:p w14:paraId="79C1C323"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697" w:type="dxa"/>
          </w:tcPr>
          <w:p w14:paraId="19681B8A" w14:textId="4CB3B145" w:rsidR="00377535" w:rsidRPr="00827389" w:rsidRDefault="007A07B8" w:rsidP="001C0B6F">
            <w:pPr>
              <w:rPr>
                <w:rFonts w:ascii="Times New Roman" w:hAnsi="Times New Roman" w:cs="Times New Roman"/>
                <w:sz w:val="24"/>
                <w:szCs w:val="24"/>
              </w:rPr>
            </w:pPr>
            <w:r w:rsidRPr="00827389">
              <w:rPr>
                <w:rFonts w:ascii="Times New Roman" w:hAnsi="Times New Roman" w:cs="Times New Roman"/>
                <w:sz w:val="24"/>
                <w:szCs w:val="24"/>
              </w:rPr>
              <w:t>1a. Nếu thông tin đăng nhập không hợp lệ thì kết thúc, nếu hợp lệ thì thành công vào hệ thống</w:t>
            </w:r>
          </w:p>
        </w:tc>
      </w:tr>
      <w:tr w:rsidR="00377535" w:rsidRPr="00827389" w14:paraId="71B779A1" w14:textId="77777777" w:rsidTr="00093CA5">
        <w:tc>
          <w:tcPr>
            <w:tcW w:w="1838" w:type="dxa"/>
          </w:tcPr>
          <w:p w14:paraId="60B806ED"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697" w:type="dxa"/>
          </w:tcPr>
          <w:p w14:paraId="0EEE942F"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77535" w:rsidRPr="00827389" w14:paraId="764EEBF0" w14:textId="77777777" w:rsidTr="00093CA5">
        <w:tc>
          <w:tcPr>
            <w:tcW w:w="1838" w:type="dxa"/>
          </w:tcPr>
          <w:p w14:paraId="26C21C49"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Non-funtional</w:t>
            </w:r>
          </w:p>
          <w:p w14:paraId="7FC3EDAA"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requirements</w:t>
            </w:r>
          </w:p>
        </w:tc>
        <w:tc>
          <w:tcPr>
            <w:tcW w:w="7697" w:type="dxa"/>
          </w:tcPr>
          <w:p w14:paraId="1A818819" w14:textId="77777777" w:rsidR="00377535" w:rsidRPr="00827389" w:rsidRDefault="00377535" w:rsidP="00F100C1">
            <w:pPr>
              <w:rPr>
                <w:rFonts w:ascii="Times New Roman" w:hAnsi="Times New Roman" w:cs="Times New Roman"/>
                <w:sz w:val="24"/>
                <w:szCs w:val="24"/>
              </w:rPr>
            </w:pPr>
            <w:r w:rsidRPr="00827389">
              <w:rPr>
                <w:rFonts w:ascii="Times New Roman" w:hAnsi="Times New Roman" w:cs="Times New Roman"/>
                <w:sz w:val="24"/>
                <w:szCs w:val="24"/>
              </w:rPr>
              <w:t>N/A</w:t>
            </w:r>
          </w:p>
        </w:tc>
      </w:tr>
    </w:tbl>
    <w:p w14:paraId="6110B6D9" w14:textId="77777777" w:rsidR="00377535" w:rsidRPr="00827389" w:rsidRDefault="00377535" w:rsidP="00377535">
      <w:pPr>
        <w:rPr>
          <w:rFonts w:ascii="Times New Roman" w:hAnsi="Times New Roman" w:cs="Times New Roman"/>
        </w:rPr>
      </w:pPr>
    </w:p>
    <w:p w14:paraId="32834A14" w14:textId="414AF637" w:rsidR="007A07B8" w:rsidRDefault="0095612D" w:rsidP="007A07B8">
      <w:pPr>
        <w:ind w:right="-360"/>
        <w:rPr>
          <w:rFonts w:ascii="Times New Roman" w:hAnsi="Times New Roman" w:cs="Times New Roman"/>
        </w:rPr>
      </w:pPr>
      <w:r>
        <w:rPr>
          <w:noProof/>
        </w:rPr>
        <w:lastRenderedPageBreak/>
        <w:drawing>
          <wp:inline distT="0" distB="0" distL="0" distR="0" wp14:anchorId="73D467CE" wp14:editId="369F4325">
            <wp:extent cx="5113463" cy="7018628"/>
            <wp:effectExtent l="0" t="0" r="0" b="0"/>
            <wp:docPr id="119503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31620" name=""/>
                    <pic:cNvPicPr/>
                  </pic:nvPicPr>
                  <pic:blipFill>
                    <a:blip r:embed="rId12"/>
                    <a:stretch>
                      <a:fillRect/>
                    </a:stretch>
                  </pic:blipFill>
                  <pic:spPr>
                    <a:xfrm>
                      <a:off x="0" y="0"/>
                      <a:ext cx="5113463" cy="7018628"/>
                    </a:xfrm>
                    <a:prstGeom prst="rect">
                      <a:avLst/>
                    </a:prstGeom>
                  </pic:spPr>
                </pic:pic>
              </a:graphicData>
            </a:graphic>
          </wp:inline>
        </w:drawing>
      </w:r>
      <w:r w:rsidR="007A07B8">
        <w:rPr>
          <w:rFonts w:ascii="Times New Roman" w:hAnsi="Times New Roman" w:cs="Times New Roman"/>
        </w:rPr>
        <w:br w:type="page"/>
      </w:r>
    </w:p>
    <w:p w14:paraId="3F53FB9B" w14:textId="77777777" w:rsidR="007A07B8" w:rsidRPr="00827389" w:rsidRDefault="007A07B8" w:rsidP="007A07B8">
      <w:pPr>
        <w:ind w:right="-360"/>
        <w:rPr>
          <w:rFonts w:ascii="Times New Roman" w:hAnsi="Times New Roman" w:cs="Times New Roman"/>
        </w:rPr>
      </w:pPr>
    </w:p>
    <w:p w14:paraId="752C51AC" w14:textId="025EF5F8" w:rsidR="00377535" w:rsidRPr="00827389" w:rsidRDefault="00377535" w:rsidP="00377535">
      <w:pPr>
        <w:pStyle w:val="Heading3"/>
        <w:rPr>
          <w:rFonts w:cs="Times New Roman"/>
        </w:rPr>
      </w:pPr>
      <w:bookmarkStart w:id="16" w:name="_Toc133690909"/>
      <w:bookmarkStart w:id="17" w:name="_Toc133692869"/>
      <w:r w:rsidRPr="00827389">
        <w:rPr>
          <w:rFonts w:cs="Times New Roman"/>
        </w:rPr>
        <w:t>Tìm kiếm hóa đơn</w:t>
      </w:r>
      <w:bookmarkEnd w:id="16"/>
      <w:bookmarkEnd w:id="17"/>
    </w:p>
    <w:tbl>
      <w:tblPr>
        <w:tblStyle w:val="TableGrid"/>
        <w:tblW w:w="0" w:type="auto"/>
        <w:tblInd w:w="720" w:type="dxa"/>
        <w:tblLook w:val="04A0" w:firstRow="1" w:lastRow="0" w:firstColumn="1" w:lastColumn="0" w:noHBand="0" w:noVBand="1"/>
      </w:tblPr>
      <w:tblGrid>
        <w:gridCol w:w="1827"/>
        <w:gridCol w:w="6803"/>
      </w:tblGrid>
      <w:tr w:rsidR="00377535" w:rsidRPr="00827389" w14:paraId="1F83B603" w14:textId="77777777" w:rsidTr="00F100C1">
        <w:tc>
          <w:tcPr>
            <w:tcW w:w="1827" w:type="dxa"/>
          </w:tcPr>
          <w:p w14:paraId="2DC5A50F"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ID</w:t>
            </w:r>
          </w:p>
        </w:tc>
        <w:tc>
          <w:tcPr>
            <w:tcW w:w="6803" w:type="dxa"/>
          </w:tcPr>
          <w:p w14:paraId="1259F11E" w14:textId="0521CB9D"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1</w:t>
            </w:r>
            <w:r w:rsidR="00362D41" w:rsidRPr="00827389">
              <w:rPr>
                <w:rFonts w:ascii="Times New Roman" w:hAnsi="Times New Roman" w:cs="Times New Roman"/>
                <w:noProof/>
                <w:sz w:val="24"/>
                <w:szCs w:val="24"/>
              </w:rPr>
              <w:t>.3</w:t>
            </w:r>
          </w:p>
        </w:tc>
      </w:tr>
      <w:tr w:rsidR="00377535" w:rsidRPr="00827389" w14:paraId="011FCF22" w14:textId="77777777" w:rsidTr="00F100C1">
        <w:tc>
          <w:tcPr>
            <w:tcW w:w="1827" w:type="dxa"/>
          </w:tcPr>
          <w:p w14:paraId="1AEA47B7"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Name</w:t>
            </w:r>
          </w:p>
        </w:tc>
        <w:tc>
          <w:tcPr>
            <w:tcW w:w="6803" w:type="dxa"/>
          </w:tcPr>
          <w:p w14:paraId="28CDFAEB"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Tìm kiếm hóa đơn </w:t>
            </w:r>
          </w:p>
        </w:tc>
      </w:tr>
      <w:tr w:rsidR="00377535" w:rsidRPr="00827389" w14:paraId="1EECF0C8" w14:textId="77777777" w:rsidTr="00F100C1">
        <w:tc>
          <w:tcPr>
            <w:tcW w:w="1827" w:type="dxa"/>
          </w:tcPr>
          <w:p w14:paraId="3C5A02F3"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Description</w:t>
            </w:r>
          </w:p>
        </w:tc>
        <w:tc>
          <w:tcPr>
            <w:tcW w:w="6803" w:type="dxa"/>
          </w:tcPr>
          <w:p w14:paraId="642FF593"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Là chủ quán, tôi muốn tìm kiếm hóa đơn </w:t>
            </w:r>
          </w:p>
        </w:tc>
      </w:tr>
      <w:tr w:rsidR="00377535" w:rsidRPr="00827389" w14:paraId="627CDE26" w14:textId="77777777" w:rsidTr="00F100C1">
        <w:tc>
          <w:tcPr>
            <w:tcW w:w="1827" w:type="dxa"/>
          </w:tcPr>
          <w:p w14:paraId="02DDDD1C"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Actor</w:t>
            </w:r>
          </w:p>
        </w:tc>
        <w:tc>
          <w:tcPr>
            <w:tcW w:w="6803" w:type="dxa"/>
          </w:tcPr>
          <w:p w14:paraId="14783458" w14:textId="48991FE6"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Chủ </w:t>
            </w:r>
            <w:r w:rsidR="0095612D">
              <w:rPr>
                <w:rFonts w:ascii="Times New Roman" w:hAnsi="Times New Roman" w:cs="Times New Roman"/>
                <w:noProof/>
                <w:sz w:val="24"/>
                <w:szCs w:val="24"/>
              </w:rPr>
              <w:t>tiệm</w:t>
            </w:r>
          </w:p>
        </w:tc>
      </w:tr>
      <w:tr w:rsidR="00377535" w:rsidRPr="00827389" w14:paraId="1F281AC7" w14:textId="77777777" w:rsidTr="00F100C1">
        <w:tc>
          <w:tcPr>
            <w:tcW w:w="1827" w:type="dxa"/>
          </w:tcPr>
          <w:p w14:paraId="6B6341E7"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Triggers</w:t>
            </w:r>
          </w:p>
        </w:tc>
        <w:tc>
          <w:tcPr>
            <w:tcW w:w="6803" w:type="dxa"/>
          </w:tcPr>
          <w:p w14:paraId="59E41C8C"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muốn tìm kiếm hóa đơn </w:t>
            </w:r>
          </w:p>
        </w:tc>
      </w:tr>
      <w:tr w:rsidR="00377535" w:rsidRPr="00827389" w14:paraId="25C71DA9" w14:textId="77777777" w:rsidTr="00F100C1">
        <w:tc>
          <w:tcPr>
            <w:tcW w:w="1827" w:type="dxa"/>
          </w:tcPr>
          <w:p w14:paraId="6097F7B1"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Pre-Conditions</w:t>
            </w:r>
          </w:p>
        </w:tc>
        <w:tc>
          <w:tcPr>
            <w:tcW w:w="6803" w:type="dxa"/>
          </w:tcPr>
          <w:p w14:paraId="4106325E" w14:textId="77777777" w:rsidR="00377535" w:rsidRPr="00827389" w:rsidRDefault="00377535" w:rsidP="00377535">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Đăng nhập vào hệ thống</w:t>
            </w:r>
          </w:p>
        </w:tc>
      </w:tr>
      <w:tr w:rsidR="00377535" w:rsidRPr="00827389" w14:paraId="0880BF7B" w14:textId="77777777" w:rsidTr="00F100C1">
        <w:tc>
          <w:tcPr>
            <w:tcW w:w="1827" w:type="dxa"/>
          </w:tcPr>
          <w:p w14:paraId="62C9AA3E"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Post-Conditión</w:t>
            </w:r>
          </w:p>
        </w:tc>
        <w:tc>
          <w:tcPr>
            <w:tcW w:w="6803" w:type="dxa"/>
          </w:tcPr>
          <w:p w14:paraId="6D950229" w14:textId="77777777" w:rsidR="00377535" w:rsidRPr="00827389" w:rsidRDefault="00377535" w:rsidP="00377535">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Thông tin các hóa đơn liên quan </w:t>
            </w:r>
          </w:p>
        </w:tc>
      </w:tr>
      <w:tr w:rsidR="00377535" w:rsidRPr="00827389" w14:paraId="6DDBA369" w14:textId="77777777" w:rsidTr="00F100C1">
        <w:tc>
          <w:tcPr>
            <w:tcW w:w="1827" w:type="dxa"/>
          </w:tcPr>
          <w:p w14:paraId="4E3E8A67"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Main flow</w:t>
            </w:r>
          </w:p>
        </w:tc>
        <w:tc>
          <w:tcPr>
            <w:tcW w:w="6803" w:type="dxa"/>
          </w:tcPr>
          <w:p w14:paraId="66014843" w14:textId="525BA0E9" w:rsidR="00CE3C83" w:rsidRDefault="00CE3C83" w:rsidP="00377535">
            <w:pPr>
              <w:pStyle w:val="ListParagraph"/>
              <w:numPr>
                <w:ilvl w:val="0"/>
                <w:numId w:val="25"/>
              </w:numPr>
              <w:spacing w:before="120"/>
              <w:jc w:val="both"/>
              <w:rPr>
                <w:rFonts w:ascii="Times New Roman" w:hAnsi="Times New Roman" w:cs="Times New Roman"/>
                <w:noProof/>
                <w:sz w:val="24"/>
                <w:szCs w:val="24"/>
              </w:rPr>
            </w:pPr>
            <w:r>
              <w:rPr>
                <w:rFonts w:ascii="Times New Roman" w:hAnsi="Times New Roman" w:cs="Times New Roman"/>
                <w:noProof/>
                <w:sz w:val="24"/>
                <w:szCs w:val="24"/>
              </w:rPr>
              <w:t>Đăng nhập hệ thống</w:t>
            </w:r>
          </w:p>
          <w:p w14:paraId="50507E83" w14:textId="2865D74C" w:rsidR="00377535" w:rsidRDefault="00377535" w:rsidP="00377535">
            <w:pPr>
              <w:pStyle w:val="ListParagraph"/>
              <w:numPr>
                <w:ilvl w:val="0"/>
                <w:numId w:val="2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Người dùng chọn mục quản lý hóa đơn</w:t>
            </w:r>
          </w:p>
          <w:p w14:paraId="417FBC45" w14:textId="7B95904A" w:rsidR="00CE3C83" w:rsidRPr="00827389" w:rsidRDefault="00CE3C83" w:rsidP="00377535">
            <w:pPr>
              <w:pStyle w:val="ListParagraph"/>
              <w:numPr>
                <w:ilvl w:val="0"/>
                <w:numId w:val="25"/>
              </w:numPr>
              <w:spacing w:before="120"/>
              <w:jc w:val="both"/>
              <w:rPr>
                <w:rFonts w:ascii="Times New Roman" w:hAnsi="Times New Roman" w:cs="Times New Roman"/>
                <w:noProof/>
                <w:sz w:val="24"/>
                <w:szCs w:val="24"/>
              </w:rPr>
            </w:pPr>
            <w:r>
              <w:rPr>
                <w:rFonts w:ascii="Times New Roman" w:hAnsi="Times New Roman" w:cs="Times New Roman"/>
                <w:noProof/>
                <w:sz w:val="24"/>
                <w:szCs w:val="24"/>
              </w:rPr>
              <w:t xml:space="preserve">Chọn tìm </w:t>
            </w:r>
            <w:r w:rsidR="0095612D">
              <w:rPr>
                <w:rFonts w:ascii="Times New Roman" w:hAnsi="Times New Roman" w:cs="Times New Roman"/>
                <w:noProof/>
                <w:sz w:val="24"/>
                <w:szCs w:val="24"/>
              </w:rPr>
              <w:t>kiếm</w:t>
            </w:r>
            <w:r w:rsidR="0095612D">
              <w:rPr>
                <w:rFonts w:ascii="Times New Roman" w:hAnsi="Times New Roman" w:cs="Times New Roman"/>
                <w:noProof/>
                <w:sz w:val="24"/>
                <w:szCs w:val="24"/>
                <w:lang w:val="vi-VN"/>
              </w:rPr>
              <w:t>(mã hóa đơn, ten khách hàng, SDT)</w:t>
            </w:r>
          </w:p>
          <w:p w14:paraId="3B12536A" w14:textId="77777777" w:rsidR="00377535" w:rsidRPr="00827389" w:rsidRDefault="00377535" w:rsidP="00377535">
            <w:pPr>
              <w:pStyle w:val="ListParagraph"/>
              <w:numPr>
                <w:ilvl w:val="0"/>
                <w:numId w:val="2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nhập thông tin hóa đơn cần tìm </w:t>
            </w:r>
          </w:p>
          <w:p w14:paraId="4916CB98" w14:textId="77777777" w:rsidR="00377535" w:rsidRPr="00827389" w:rsidRDefault="00377535" w:rsidP="00377535">
            <w:pPr>
              <w:pStyle w:val="ListParagraph"/>
              <w:numPr>
                <w:ilvl w:val="0"/>
                <w:numId w:val="2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Hệ thống hiển thị thông tin hóa đơn</w:t>
            </w:r>
          </w:p>
          <w:p w14:paraId="0A8D6801" w14:textId="77777777" w:rsidR="00377535" w:rsidRPr="00827389" w:rsidRDefault="00377535" w:rsidP="00377535">
            <w:pPr>
              <w:pStyle w:val="ListParagraph"/>
              <w:numPr>
                <w:ilvl w:val="0"/>
                <w:numId w:val="2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ghi nhận tìm kiếm </w:t>
            </w:r>
          </w:p>
        </w:tc>
      </w:tr>
      <w:tr w:rsidR="00377535" w:rsidRPr="00827389" w14:paraId="4F61D0ED" w14:textId="77777777" w:rsidTr="00F100C1">
        <w:tc>
          <w:tcPr>
            <w:tcW w:w="1827" w:type="dxa"/>
          </w:tcPr>
          <w:p w14:paraId="1E18E410"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Alternative flows</w:t>
            </w:r>
          </w:p>
        </w:tc>
        <w:tc>
          <w:tcPr>
            <w:tcW w:w="6803" w:type="dxa"/>
          </w:tcPr>
          <w:p w14:paraId="3BF20976"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377535" w:rsidRPr="00827389" w14:paraId="61CC20DA" w14:textId="77777777" w:rsidTr="00F100C1">
        <w:tc>
          <w:tcPr>
            <w:tcW w:w="1827" w:type="dxa"/>
          </w:tcPr>
          <w:p w14:paraId="769904DD"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Exception flows</w:t>
            </w:r>
          </w:p>
        </w:tc>
        <w:tc>
          <w:tcPr>
            <w:tcW w:w="6803" w:type="dxa"/>
          </w:tcPr>
          <w:p w14:paraId="2A839AB8" w14:textId="0182B96B" w:rsidR="00CE3C83" w:rsidRDefault="00CE3C83"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1a. N</w:t>
            </w:r>
            <w:r w:rsidRPr="00827389">
              <w:rPr>
                <w:rFonts w:ascii="Times New Roman" w:eastAsia="Calibri" w:hAnsi="Times New Roman" w:cs="Times New Roman"/>
                <w:sz w:val="24"/>
                <w:szCs w:val="24"/>
                <w:lang w:val="vi-VN"/>
              </w:rPr>
              <w:t xml:space="preserve">ếu thành công hiển thị màn hình </w:t>
            </w:r>
            <w:r w:rsidR="000945CA">
              <w:rPr>
                <w:rFonts w:ascii="Times New Roman" w:eastAsia="Calibri" w:hAnsi="Times New Roman" w:cs="Times New Roman"/>
                <w:sz w:val="24"/>
                <w:szCs w:val="24"/>
              </w:rPr>
              <w:t xml:space="preserve">trang chủ, </w:t>
            </w:r>
            <w:r w:rsidRPr="00827389">
              <w:rPr>
                <w:rFonts w:ascii="Times New Roman" w:eastAsia="Calibri" w:hAnsi="Times New Roman" w:cs="Times New Roman"/>
                <w:sz w:val="24"/>
                <w:szCs w:val="24"/>
                <w:lang w:val="vi-VN"/>
              </w:rPr>
              <w:t>nếu đăng nhập không thành công thì kết thúc.</w:t>
            </w:r>
          </w:p>
          <w:p w14:paraId="675C7A49" w14:textId="0DD019C7" w:rsidR="00377535" w:rsidRPr="00827389" w:rsidRDefault="00441A0E"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4</w:t>
            </w:r>
            <w:r w:rsidR="00377535" w:rsidRPr="00827389">
              <w:rPr>
                <w:rFonts w:ascii="Times New Roman" w:hAnsi="Times New Roman" w:cs="Times New Roman"/>
                <w:noProof/>
                <w:sz w:val="24"/>
                <w:szCs w:val="24"/>
              </w:rPr>
              <w:t>a</w:t>
            </w:r>
            <w:r w:rsidR="00CE3C83">
              <w:rPr>
                <w:rFonts w:ascii="Times New Roman" w:hAnsi="Times New Roman" w:cs="Times New Roman"/>
                <w:noProof/>
                <w:sz w:val="24"/>
                <w:szCs w:val="24"/>
              </w:rPr>
              <w:t xml:space="preserve">. </w:t>
            </w:r>
            <w:r w:rsidR="00377535" w:rsidRPr="00827389">
              <w:rPr>
                <w:rFonts w:ascii="Times New Roman" w:hAnsi="Times New Roman" w:cs="Times New Roman"/>
                <w:noProof/>
                <w:sz w:val="24"/>
                <w:szCs w:val="24"/>
              </w:rPr>
              <w:t>Thông tin hóa đơn không tồn tại, hiển thị “Không tồn tại hóa đơn” và kết thúc</w:t>
            </w:r>
          </w:p>
        </w:tc>
      </w:tr>
      <w:tr w:rsidR="00377535" w:rsidRPr="00827389" w14:paraId="2B0875A4" w14:textId="77777777" w:rsidTr="00F100C1">
        <w:tc>
          <w:tcPr>
            <w:tcW w:w="1827" w:type="dxa"/>
          </w:tcPr>
          <w:p w14:paraId="6F153F55"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Business rules</w:t>
            </w:r>
          </w:p>
        </w:tc>
        <w:tc>
          <w:tcPr>
            <w:tcW w:w="6803" w:type="dxa"/>
          </w:tcPr>
          <w:p w14:paraId="1D2B8E8D"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377535" w:rsidRPr="00827389" w14:paraId="77C1E6C6" w14:textId="77777777" w:rsidTr="00F100C1">
        <w:tc>
          <w:tcPr>
            <w:tcW w:w="1827" w:type="dxa"/>
          </w:tcPr>
          <w:p w14:paraId="7E95D3D0" w14:textId="77777777" w:rsidR="00377535" w:rsidRPr="00827389" w:rsidRDefault="00377535"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Non-Functional Requirement</w:t>
            </w:r>
          </w:p>
        </w:tc>
        <w:tc>
          <w:tcPr>
            <w:tcW w:w="6803" w:type="dxa"/>
          </w:tcPr>
          <w:p w14:paraId="54EBDE74" w14:textId="77777777" w:rsidR="00377535" w:rsidRPr="00827389" w:rsidRDefault="00377535"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bl>
    <w:p w14:paraId="085130B1" w14:textId="77777777" w:rsidR="00377535" w:rsidRPr="00827389" w:rsidRDefault="00377535" w:rsidP="00377535">
      <w:pPr>
        <w:rPr>
          <w:rFonts w:ascii="Times New Roman" w:hAnsi="Times New Roman" w:cs="Times New Roman"/>
        </w:rPr>
      </w:pPr>
    </w:p>
    <w:p w14:paraId="57EA7BED" w14:textId="21F06740" w:rsidR="00377535" w:rsidRPr="00827389" w:rsidRDefault="007A07B8" w:rsidP="007A07B8">
      <w:pPr>
        <w:ind w:left="720"/>
        <w:rPr>
          <w:rFonts w:ascii="Times New Roman" w:hAnsi="Times New Roman" w:cs="Times New Roman"/>
          <w:noProof/>
        </w:rPr>
      </w:pPr>
      <w:r>
        <w:rPr>
          <w:rFonts w:ascii="Times New Roman" w:hAnsi="Times New Roman" w:cs="Times New Roman"/>
          <w:noProof/>
        </w:rPr>
        <w:br w:type="page"/>
      </w:r>
      <w:r w:rsidR="0095612D">
        <w:rPr>
          <w:noProof/>
        </w:rPr>
        <w:lastRenderedPageBreak/>
        <w:drawing>
          <wp:inline distT="0" distB="0" distL="0" distR="0" wp14:anchorId="1EB5BD25" wp14:editId="4AB73F59">
            <wp:extent cx="6033307" cy="6248400"/>
            <wp:effectExtent l="0" t="0" r="5715" b="0"/>
            <wp:docPr id="90552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25539" name=""/>
                    <pic:cNvPicPr/>
                  </pic:nvPicPr>
                  <pic:blipFill>
                    <a:blip r:embed="rId13"/>
                    <a:stretch>
                      <a:fillRect/>
                    </a:stretch>
                  </pic:blipFill>
                  <pic:spPr>
                    <a:xfrm>
                      <a:off x="0" y="0"/>
                      <a:ext cx="6037043" cy="6252269"/>
                    </a:xfrm>
                    <a:prstGeom prst="rect">
                      <a:avLst/>
                    </a:prstGeom>
                  </pic:spPr>
                </pic:pic>
              </a:graphicData>
            </a:graphic>
          </wp:inline>
        </w:drawing>
      </w:r>
      <w:r>
        <w:rPr>
          <w:rFonts w:ascii="Times New Roman" w:hAnsi="Times New Roman" w:cs="Times New Roman"/>
          <w:noProof/>
        </w:rPr>
        <w:br w:type="page"/>
      </w:r>
    </w:p>
    <w:p w14:paraId="69BC82E7" w14:textId="10163C5D" w:rsidR="00377535" w:rsidRPr="00827389" w:rsidRDefault="00362D41" w:rsidP="00362D41">
      <w:pPr>
        <w:pStyle w:val="Heading2"/>
        <w:rPr>
          <w:rFonts w:cs="Times New Roman"/>
        </w:rPr>
      </w:pPr>
      <w:bookmarkStart w:id="18" w:name="_Toc133690910"/>
      <w:bookmarkStart w:id="19" w:name="_Toc133692870"/>
      <w:r w:rsidRPr="00827389">
        <w:rPr>
          <w:rFonts w:cs="Times New Roman"/>
        </w:rPr>
        <w:lastRenderedPageBreak/>
        <w:t>Quản lý khách hàng</w:t>
      </w:r>
      <w:bookmarkEnd w:id="18"/>
      <w:bookmarkEnd w:id="19"/>
    </w:p>
    <w:p w14:paraId="5E47526A" w14:textId="5330BCBD" w:rsidR="00362D41" w:rsidRPr="00827389" w:rsidRDefault="00362D41" w:rsidP="00362D41">
      <w:pPr>
        <w:pStyle w:val="Heading3"/>
        <w:rPr>
          <w:rFonts w:cs="Times New Roman"/>
        </w:rPr>
      </w:pPr>
      <w:bookmarkStart w:id="20" w:name="_Toc133690911"/>
      <w:bookmarkStart w:id="21" w:name="_Toc133692871"/>
      <w:r w:rsidRPr="00827389">
        <w:rPr>
          <w:rFonts w:cs="Times New Roman"/>
        </w:rPr>
        <w:t>Sửa khách hàng</w:t>
      </w:r>
      <w:bookmarkEnd w:id="20"/>
      <w:bookmarkEnd w:id="21"/>
    </w:p>
    <w:tbl>
      <w:tblPr>
        <w:tblStyle w:val="TableGrid"/>
        <w:tblW w:w="0" w:type="auto"/>
        <w:tblInd w:w="85" w:type="dxa"/>
        <w:tblLook w:val="04A0" w:firstRow="1" w:lastRow="0" w:firstColumn="1" w:lastColumn="0" w:noHBand="0" w:noVBand="1"/>
      </w:tblPr>
      <w:tblGrid>
        <w:gridCol w:w="2070"/>
        <w:gridCol w:w="7195"/>
      </w:tblGrid>
      <w:tr w:rsidR="00362D41" w:rsidRPr="00827389" w14:paraId="06D34448" w14:textId="77777777" w:rsidTr="00F100C1">
        <w:tc>
          <w:tcPr>
            <w:tcW w:w="2070" w:type="dxa"/>
            <w:tcBorders>
              <w:top w:val="single" w:sz="4" w:space="0" w:color="auto"/>
              <w:left w:val="single" w:sz="4" w:space="0" w:color="auto"/>
              <w:bottom w:val="single" w:sz="4" w:space="0" w:color="auto"/>
              <w:right w:val="single" w:sz="4" w:space="0" w:color="auto"/>
            </w:tcBorders>
          </w:tcPr>
          <w:p w14:paraId="40354DEB" w14:textId="77777777" w:rsidR="00362D41" w:rsidRPr="00827389" w:rsidRDefault="00362D41"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ID</w:t>
            </w:r>
          </w:p>
          <w:p w14:paraId="57FAF7B4" w14:textId="77777777" w:rsidR="00362D41" w:rsidRPr="00827389" w:rsidRDefault="00362D41"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1FD8B3B"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2.1</w:t>
            </w:r>
          </w:p>
        </w:tc>
      </w:tr>
      <w:tr w:rsidR="00362D41" w:rsidRPr="00827389" w14:paraId="50AB815F" w14:textId="77777777" w:rsidTr="00F100C1">
        <w:tc>
          <w:tcPr>
            <w:tcW w:w="2070" w:type="dxa"/>
            <w:tcBorders>
              <w:top w:val="single" w:sz="4" w:space="0" w:color="auto"/>
              <w:left w:val="single" w:sz="4" w:space="0" w:color="auto"/>
              <w:bottom w:val="single" w:sz="4" w:space="0" w:color="auto"/>
              <w:right w:val="single" w:sz="4" w:space="0" w:color="auto"/>
            </w:tcBorders>
          </w:tcPr>
          <w:p w14:paraId="71EF3C92" w14:textId="77777777" w:rsidR="00362D41" w:rsidRPr="00827389" w:rsidRDefault="00362D41"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name</w:t>
            </w:r>
          </w:p>
          <w:p w14:paraId="01F392A5" w14:textId="77777777" w:rsidR="00362D41" w:rsidRPr="00827389" w:rsidRDefault="00362D41"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84D831A"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Sửa</w:t>
            </w:r>
            <w:r w:rsidRPr="00827389">
              <w:rPr>
                <w:rFonts w:ascii="Times New Roman" w:eastAsia="Calibri" w:hAnsi="Times New Roman" w:cs="Times New Roman"/>
                <w:sz w:val="24"/>
                <w:szCs w:val="24"/>
                <w:lang w:val="vi-VN"/>
              </w:rPr>
              <w:t xml:space="preserve"> thông tin khách hàng</w:t>
            </w:r>
          </w:p>
        </w:tc>
      </w:tr>
      <w:tr w:rsidR="00362D41" w:rsidRPr="00827389" w14:paraId="0CA15AEC" w14:textId="77777777" w:rsidTr="00F100C1">
        <w:tc>
          <w:tcPr>
            <w:tcW w:w="2070" w:type="dxa"/>
            <w:tcBorders>
              <w:top w:val="single" w:sz="4" w:space="0" w:color="auto"/>
              <w:left w:val="single" w:sz="4" w:space="0" w:color="auto"/>
              <w:bottom w:val="single" w:sz="4" w:space="0" w:color="auto"/>
              <w:right w:val="single" w:sz="4" w:space="0" w:color="auto"/>
            </w:tcBorders>
          </w:tcPr>
          <w:p w14:paraId="5E8EECE8" w14:textId="77777777" w:rsidR="00362D41" w:rsidRPr="00827389" w:rsidRDefault="00362D41"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Description</w:t>
            </w:r>
          </w:p>
          <w:p w14:paraId="2C23607E" w14:textId="77777777" w:rsidR="00362D41" w:rsidRPr="00827389" w:rsidRDefault="00362D41"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4397DF0" w14:textId="54268555"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Là</w:t>
            </w:r>
            <w:r w:rsidRPr="00827389">
              <w:rPr>
                <w:rFonts w:ascii="Times New Roman" w:eastAsia="Calibri" w:hAnsi="Times New Roman" w:cs="Times New Roman"/>
                <w:sz w:val="24"/>
                <w:szCs w:val="24"/>
                <w:lang w:val="vi-VN"/>
              </w:rPr>
              <w:t xml:space="preserve"> nhân </w:t>
            </w:r>
            <w:r w:rsidR="0095612D">
              <w:rPr>
                <w:rFonts w:ascii="Times New Roman" w:eastAsia="Calibri" w:hAnsi="Times New Roman" w:cs="Times New Roman"/>
                <w:sz w:val="24"/>
                <w:szCs w:val="24"/>
                <w:lang w:val="vi-VN"/>
              </w:rPr>
              <w:t>viên, chủ tiệm</w:t>
            </w:r>
            <w:r w:rsidRPr="00827389">
              <w:rPr>
                <w:rFonts w:ascii="Times New Roman" w:eastAsia="Calibri" w:hAnsi="Times New Roman" w:cs="Times New Roman"/>
                <w:sz w:val="24"/>
                <w:szCs w:val="24"/>
                <w:lang w:val="vi-VN"/>
              </w:rPr>
              <w:t xml:space="preserve"> </w:t>
            </w:r>
            <w:r w:rsidRPr="00827389">
              <w:rPr>
                <w:rFonts w:ascii="Times New Roman" w:eastAsia="Calibri" w:hAnsi="Times New Roman" w:cs="Times New Roman"/>
                <w:sz w:val="24"/>
                <w:szCs w:val="24"/>
              </w:rPr>
              <w:t>tôi muốn sửa</w:t>
            </w:r>
            <w:r w:rsidRPr="00827389">
              <w:rPr>
                <w:rFonts w:ascii="Times New Roman" w:eastAsia="Calibri" w:hAnsi="Times New Roman" w:cs="Times New Roman"/>
                <w:sz w:val="24"/>
                <w:szCs w:val="24"/>
                <w:lang w:val="vi-VN"/>
              </w:rPr>
              <w:t xml:space="preserve"> thôgn tin về khách hàng</w:t>
            </w:r>
          </w:p>
        </w:tc>
      </w:tr>
      <w:tr w:rsidR="00362D41" w:rsidRPr="00827389" w14:paraId="5A4B5EC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529D771" w14:textId="77777777" w:rsidR="00362D41" w:rsidRPr="00827389" w:rsidRDefault="00362D41"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513ADD5F" w14:textId="52710054" w:rsidR="00362D41" w:rsidRPr="00827389" w:rsidRDefault="0095612D" w:rsidP="00F100C1">
            <w:pPr>
              <w:pStyle w:val="ListParagraph"/>
              <w:ind w:left="0"/>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 xml:space="preserve">Chủ tiệm, </w:t>
            </w:r>
            <w:r w:rsidR="00362D41" w:rsidRPr="00827389">
              <w:rPr>
                <w:rFonts w:ascii="Times New Roman" w:eastAsia="Calibri" w:hAnsi="Times New Roman" w:cs="Times New Roman"/>
                <w:sz w:val="24"/>
                <w:szCs w:val="24"/>
                <w:lang w:val="vi-VN"/>
              </w:rPr>
              <w:t>nhân viên</w:t>
            </w:r>
          </w:p>
        </w:tc>
      </w:tr>
      <w:tr w:rsidR="00362D41" w:rsidRPr="00827389" w14:paraId="30EFE6B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87ED268"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545A8D69"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High</w:t>
            </w:r>
          </w:p>
        </w:tc>
      </w:tr>
      <w:tr w:rsidR="00362D41" w:rsidRPr="00827389" w14:paraId="23C476F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E73A238"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35233C13" w14:textId="6BFE2216" w:rsidR="00362D41" w:rsidRPr="00827389" w:rsidRDefault="0095612D" w:rsidP="00F100C1">
            <w:pPr>
              <w:pStyle w:val="ListParagraph"/>
              <w:ind w:left="0"/>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 xml:space="preserve">Người dùng </w:t>
            </w:r>
            <w:r w:rsidR="00362D41" w:rsidRPr="00827389">
              <w:rPr>
                <w:rFonts w:ascii="Times New Roman" w:eastAsia="Calibri" w:hAnsi="Times New Roman" w:cs="Times New Roman"/>
                <w:sz w:val="24"/>
                <w:szCs w:val="24"/>
                <w:lang w:val="vi-VN"/>
              </w:rPr>
              <w:t>vào hệ thống quản lí khách hàng</w:t>
            </w:r>
          </w:p>
        </w:tc>
      </w:tr>
      <w:tr w:rsidR="00362D41" w:rsidRPr="00827389" w14:paraId="3826BB7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3141E25"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75D5516C" w14:textId="77777777" w:rsidR="00362D41" w:rsidRPr="00827389" w:rsidRDefault="00362D41" w:rsidP="00362D41">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Đã đăng nhập vào hệ thống</w:t>
            </w:r>
          </w:p>
          <w:p w14:paraId="13A1903A" w14:textId="77777777" w:rsidR="00362D41" w:rsidRPr="00827389" w:rsidRDefault="00362D41" w:rsidP="00362D41">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 xml:space="preserve">Thông tin </w:t>
            </w:r>
            <w:r w:rsidRPr="00827389">
              <w:rPr>
                <w:rFonts w:ascii="Times New Roman" w:eastAsia="Calibri" w:hAnsi="Times New Roman" w:cs="Times New Roman"/>
                <w:sz w:val="24"/>
                <w:szCs w:val="24"/>
                <w:lang w:val="vi-VN"/>
              </w:rPr>
              <w:t xml:space="preserve"> dịch vụ đã được lưu trên hệ thống</w:t>
            </w:r>
          </w:p>
        </w:tc>
      </w:tr>
      <w:tr w:rsidR="00362D41" w:rsidRPr="00827389" w14:paraId="3ACCF4F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0F1A4A2"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1145B8BD" w14:textId="77777777" w:rsidR="00362D41" w:rsidRPr="00827389" w:rsidRDefault="00362D41" w:rsidP="00362D41">
            <w:pPr>
              <w:pStyle w:val="ListParagraph"/>
              <w:numPr>
                <w:ilvl w:val="0"/>
                <w:numId w:val="27"/>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 thống quản</w:t>
            </w:r>
            <w:r w:rsidRPr="00827389">
              <w:rPr>
                <w:rFonts w:ascii="Times New Roman" w:eastAsia="Calibri" w:hAnsi="Times New Roman" w:cs="Times New Roman"/>
                <w:sz w:val="24"/>
                <w:szCs w:val="24"/>
                <w:lang w:val="vi-VN"/>
              </w:rPr>
              <w:t xml:space="preserve"> lí khách hàng</w:t>
            </w:r>
          </w:p>
        </w:tc>
      </w:tr>
      <w:tr w:rsidR="00362D41" w:rsidRPr="00827389" w14:paraId="4E3918C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3DF6EF1"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0DAFF603" w14:textId="1855F72F" w:rsidR="00362D41" w:rsidRPr="00827389" w:rsidRDefault="0095612D" w:rsidP="00362D41">
            <w:pPr>
              <w:pStyle w:val="ListParagraph"/>
              <w:numPr>
                <w:ilvl w:val="3"/>
                <w:numId w:val="28"/>
              </w:numPr>
              <w:spacing w:before="100" w:beforeAutospacing="1"/>
              <w:ind w:left="702"/>
              <w:rPr>
                <w:rFonts w:ascii="Times New Roman" w:eastAsia="Calibri" w:hAnsi="Times New Roman" w:cs="Times New Roman"/>
                <w:sz w:val="24"/>
                <w:szCs w:val="24"/>
              </w:rPr>
            </w:pPr>
            <w:r>
              <w:rPr>
                <w:rFonts w:ascii="Times New Roman" w:eastAsia="Calibri" w:hAnsi="Times New Roman" w:cs="Times New Roman"/>
                <w:sz w:val="24"/>
                <w:szCs w:val="24"/>
                <w:lang w:val="vi-VN"/>
              </w:rPr>
              <w:t>Người dùng</w:t>
            </w:r>
            <w:r w:rsidR="00362D41" w:rsidRPr="00827389">
              <w:rPr>
                <w:rFonts w:ascii="Times New Roman" w:eastAsia="Calibri" w:hAnsi="Times New Roman" w:cs="Times New Roman"/>
                <w:sz w:val="24"/>
                <w:szCs w:val="24"/>
                <w:lang w:val="vi-VN"/>
              </w:rPr>
              <w:t xml:space="preserve"> đăng nhập vào hệ thống</w:t>
            </w:r>
          </w:p>
          <w:p w14:paraId="327D7821" w14:textId="5B5620B7" w:rsidR="00362D41" w:rsidRPr="00827389" w:rsidRDefault="0095612D" w:rsidP="00362D41">
            <w:pPr>
              <w:pStyle w:val="ListParagraph"/>
              <w:numPr>
                <w:ilvl w:val="3"/>
                <w:numId w:val="28"/>
              </w:numPr>
              <w:spacing w:before="100" w:beforeAutospacing="1"/>
              <w:ind w:left="342" w:firstLine="0"/>
              <w:rPr>
                <w:rFonts w:ascii="Times New Roman" w:eastAsia="Calibri" w:hAnsi="Times New Roman" w:cs="Times New Roman"/>
                <w:sz w:val="24"/>
                <w:szCs w:val="24"/>
              </w:rPr>
            </w:pPr>
            <w:r>
              <w:rPr>
                <w:rFonts w:ascii="Times New Roman" w:eastAsia="Calibri" w:hAnsi="Times New Roman" w:cs="Times New Roman"/>
                <w:sz w:val="24"/>
                <w:szCs w:val="24"/>
                <w:lang w:val="vi-VN"/>
              </w:rPr>
              <w:t xml:space="preserve">Người dùng </w:t>
            </w:r>
            <w:r w:rsidR="00362D41" w:rsidRPr="00827389">
              <w:rPr>
                <w:rFonts w:ascii="Times New Roman" w:eastAsia="Calibri" w:hAnsi="Times New Roman" w:cs="Times New Roman"/>
                <w:sz w:val="24"/>
                <w:szCs w:val="24"/>
                <w:lang w:val="vi-VN"/>
              </w:rPr>
              <w:t>thực hiện chức năng sửa thông tin trên trang quản lí khách hàng</w:t>
            </w:r>
          </w:p>
          <w:p w14:paraId="127655D2" w14:textId="35B57D08" w:rsidR="00362D41" w:rsidRPr="00827389" w:rsidRDefault="0095612D" w:rsidP="00362D41">
            <w:pPr>
              <w:pStyle w:val="ListParagraph"/>
              <w:numPr>
                <w:ilvl w:val="3"/>
                <w:numId w:val="28"/>
              </w:numPr>
              <w:spacing w:before="100" w:beforeAutospacing="1"/>
              <w:ind w:left="702"/>
              <w:rPr>
                <w:rFonts w:ascii="Times New Roman" w:eastAsia="Calibri" w:hAnsi="Times New Roman" w:cs="Times New Roman"/>
                <w:sz w:val="24"/>
                <w:szCs w:val="24"/>
              </w:rPr>
            </w:pPr>
            <w:r>
              <w:rPr>
                <w:rFonts w:ascii="Times New Roman" w:eastAsia="Calibri" w:hAnsi="Times New Roman" w:cs="Times New Roman"/>
                <w:sz w:val="24"/>
                <w:szCs w:val="24"/>
                <w:lang w:val="vi-VN"/>
              </w:rPr>
              <w:t>Người dùng</w:t>
            </w:r>
            <w:r w:rsidR="00362D41" w:rsidRPr="00827389">
              <w:rPr>
                <w:rFonts w:ascii="Times New Roman" w:eastAsia="Calibri" w:hAnsi="Times New Roman" w:cs="Times New Roman"/>
                <w:sz w:val="24"/>
                <w:szCs w:val="24"/>
                <w:lang w:val="vi-VN"/>
              </w:rPr>
              <w:t>bấm nút “lưu”</w:t>
            </w:r>
          </w:p>
          <w:p w14:paraId="60C705DF" w14:textId="77777777" w:rsidR="00362D41" w:rsidRPr="00827389" w:rsidRDefault="00362D41" w:rsidP="00362D41">
            <w:pPr>
              <w:pStyle w:val="ListParagraph"/>
              <w:numPr>
                <w:ilvl w:val="3"/>
                <w:numId w:val="28"/>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Hệ</w:t>
            </w:r>
            <w:r w:rsidRPr="00827389">
              <w:rPr>
                <w:rFonts w:ascii="Times New Roman" w:eastAsia="Calibri" w:hAnsi="Times New Roman" w:cs="Times New Roman"/>
                <w:sz w:val="24"/>
                <w:szCs w:val="24"/>
                <w:lang w:val="vi-VN"/>
              </w:rPr>
              <w:t xml:space="preserve"> thống lưu thôgn tin được cập nhật</w:t>
            </w:r>
          </w:p>
        </w:tc>
      </w:tr>
      <w:tr w:rsidR="00362D41" w:rsidRPr="00827389" w14:paraId="7001792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F7838D2"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4228C8C6" w14:textId="0656966B" w:rsidR="00362D41" w:rsidRPr="00827389" w:rsidRDefault="00093CA5" w:rsidP="00F100C1">
            <w:pPr>
              <w:rPr>
                <w:rFonts w:ascii="Times New Roman" w:eastAsia="Calibri" w:hAnsi="Times New Roman" w:cs="Times New Roman"/>
                <w:sz w:val="24"/>
                <w:szCs w:val="24"/>
              </w:rPr>
            </w:pPr>
            <w:r>
              <w:rPr>
                <w:rFonts w:ascii="Times New Roman" w:eastAsia="Calibri" w:hAnsi="Times New Roman" w:cs="Times New Roman"/>
                <w:sz w:val="24"/>
                <w:szCs w:val="24"/>
              </w:rPr>
              <w:t xml:space="preserve">3a. </w:t>
            </w:r>
            <w:r w:rsidR="00362D41" w:rsidRPr="00827389">
              <w:rPr>
                <w:rFonts w:ascii="Times New Roman" w:eastAsia="Calibri" w:hAnsi="Times New Roman" w:cs="Times New Roman"/>
                <w:sz w:val="24"/>
                <w:szCs w:val="24"/>
              </w:rPr>
              <w:t>Huỷ thao tác cập nhật</w:t>
            </w:r>
          </w:p>
          <w:p w14:paraId="31AB30C4" w14:textId="1A2FFB7E" w:rsidR="00362D41" w:rsidRPr="00827389" w:rsidRDefault="00093CA5" w:rsidP="00F100C1">
            <w:pPr>
              <w:rPr>
                <w:rFonts w:ascii="Times New Roman" w:eastAsia="Calibri" w:hAnsi="Times New Roman" w:cs="Times New Roman"/>
                <w:sz w:val="24"/>
                <w:szCs w:val="24"/>
              </w:rPr>
            </w:pPr>
            <w:r>
              <w:rPr>
                <w:rFonts w:ascii="Times New Roman" w:eastAsia="Calibri" w:hAnsi="Times New Roman" w:cs="Times New Roman"/>
                <w:sz w:val="24"/>
                <w:szCs w:val="24"/>
              </w:rPr>
              <w:t>3a</w:t>
            </w:r>
            <w:r w:rsidR="00362D41" w:rsidRPr="00827389">
              <w:rPr>
                <w:rFonts w:ascii="Times New Roman" w:eastAsia="Calibri" w:hAnsi="Times New Roman" w:cs="Times New Roman"/>
                <w:sz w:val="24"/>
                <w:szCs w:val="24"/>
              </w:rPr>
              <w:t>1: N</w:t>
            </w:r>
            <w:r w:rsidR="00362D41" w:rsidRPr="00827389">
              <w:rPr>
                <w:rFonts w:ascii="Times New Roman" w:eastAsia="Calibri" w:hAnsi="Times New Roman" w:cs="Times New Roman"/>
                <w:sz w:val="24"/>
                <w:szCs w:val="24"/>
                <w:lang w:val="vi-VN"/>
              </w:rPr>
              <w:t>hân viên</w:t>
            </w:r>
            <w:r w:rsidR="00362D41" w:rsidRPr="00827389">
              <w:rPr>
                <w:rFonts w:ascii="Times New Roman" w:eastAsia="Calibri" w:hAnsi="Times New Roman" w:cs="Times New Roman"/>
                <w:sz w:val="24"/>
                <w:szCs w:val="24"/>
              </w:rPr>
              <w:t xml:space="preserve"> bấm nút “Huỷ”</w:t>
            </w:r>
          </w:p>
          <w:p w14:paraId="0F7AAB12" w14:textId="753838DF" w:rsidR="00362D41" w:rsidRPr="00827389" w:rsidRDefault="00093CA5" w:rsidP="00F100C1">
            <w:pPr>
              <w:pStyle w:val="ListParagraph"/>
              <w:ind w:left="0"/>
              <w:rPr>
                <w:rFonts w:ascii="Times New Roman" w:eastAsia="Calibri" w:hAnsi="Times New Roman" w:cs="Times New Roman"/>
                <w:sz w:val="24"/>
                <w:szCs w:val="24"/>
              </w:rPr>
            </w:pPr>
            <w:r>
              <w:rPr>
                <w:rFonts w:ascii="Times New Roman" w:eastAsia="Calibri" w:hAnsi="Times New Roman" w:cs="Times New Roman"/>
                <w:sz w:val="24"/>
                <w:szCs w:val="24"/>
              </w:rPr>
              <w:t>3a</w:t>
            </w:r>
            <w:r w:rsidR="00362D41" w:rsidRPr="00827389">
              <w:rPr>
                <w:rFonts w:ascii="Times New Roman" w:eastAsia="Calibri" w:hAnsi="Times New Roman" w:cs="Times New Roman"/>
                <w:sz w:val="24"/>
                <w:szCs w:val="24"/>
              </w:rPr>
              <w:t>2: Hệ thống huỷ các thao tác và hiển thị lại màn hình quản lý nhân</w:t>
            </w:r>
            <w:r w:rsidR="00362D41" w:rsidRPr="00827389">
              <w:rPr>
                <w:rFonts w:ascii="Times New Roman" w:eastAsia="Calibri" w:hAnsi="Times New Roman" w:cs="Times New Roman"/>
                <w:sz w:val="24"/>
                <w:szCs w:val="24"/>
                <w:lang w:val="vi-VN"/>
              </w:rPr>
              <w:t xml:space="preserve"> viên</w:t>
            </w:r>
            <w:r w:rsidR="00362D41" w:rsidRPr="00827389">
              <w:rPr>
                <w:rFonts w:ascii="Times New Roman" w:eastAsia="Calibri" w:hAnsi="Times New Roman" w:cs="Times New Roman"/>
                <w:sz w:val="24"/>
                <w:szCs w:val="24"/>
              </w:rPr>
              <w:t xml:space="preserve"> ban đầu.</w:t>
            </w:r>
          </w:p>
        </w:tc>
      </w:tr>
      <w:tr w:rsidR="00362D41" w:rsidRPr="00827389" w14:paraId="7F5274A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3929090"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28C0964B" w14:textId="77777777" w:rsidR="00362D41" w:rsidRPr="00827389" w:rsidRDefault="00362D41"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1a</w:t>
            </w:r>
            <w:r w:rsidRPr="00827389">
              <w:rPr>
                <w:rFonts w:ascii="Times New Roman" w:eastAsia="Calibri" w:hAnsi="Times New Roman" w:cs="Times New Roman"/>
                <w:sz w:val="24"/>
                <w:szCs w:val="24"/>
                <w:lang w:val="vi-VN"/>
              </w:rPr>
              <w:t xml:space="preserve"> nếu thành công hiển thị màn hình quản lí nhân viên nếu đăng nhập không thành công thì kết thúc.</w:t>
            </w:r>
          </w:p>
        </w:tc>
      </w:tr>
      <w:tr w:rsidR="00362D41" w:rsidRPr="00827389" w14:paraId="2C548D1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95196AA"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6A0DBE90"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r w:rsidR="00362D41" w:rsidRPr="00827389" w14:paraId="08FB4BE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2B602C6"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5B954816" w14:textId="77777777" w:rsidR="00362D41" w:rsidRPr="00827389" w:rsidRDefault="00362D41"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bl>
    <w:p w14:paraId="4D491E7D" w14:textId="3C428E42" w:rsidR="00362D41" w:rsidRPr="00827389" w:rsidRDefault="0095612D" w:rsidP="00362D41">
      <w:pPr>
        <w:rPr>
          <w:rFonts w:ascii="Times New Roman" w:hAnsi="Times New Roman" w:cs="Times New Roman"/>
        </w:rPr>
      </w:pPr>
      <w:r>
        <w:rPr>
          <w:noProof/>
        </w:rPr>
        <w:lastRenderedPageBreak/>
        <w:drawing>
          <wp:inline distT="0" distB="0" distL="0" distR="0" wp14:anchorId="605844D4" wp14:editId="58BBD0CD">
            <wp:extent cx="5943600" cy="6007100"/>
            <wp:effectExtent l="0" t="0" r="0" b="0"/>
            <wp:docPr id="173649591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95916" name="Picture 1" descr="A screenshot of a computer&#10;&#10;Description automatically generated with low confidence"/>
                    <pic:cNvPicPr/>
                  </pic:nvPicPr>
                  <pic:blipFill>
                    <a:blip r:embed="rId14"/>
                    <a:stretch>
                      <a:fillRect/>
                    </a:stretch>
                  </pic:blipFill>
                  <pic:spPr>
                    <a:xfrm>
                      <a:off x="0" y="0"/>
                      <a:ext cx="5943600" cy="6007100"/>
                    </a:xfrm>
                    <a:prstGeom prst="rect">
                      <a:avLst/>
                    </a:prstGeom>
                  </pic:spPr>
                </pic:pic>
              </a:graphicData>
            </a:graphic>
          </wp:inline>
        </w:drawing>
      </w:r>
      <w:r w:rsidR="00362D41" w:rsidRPr="00827389">
        <w:rPr>
          <w:rFonts w:ascii="Times New Roman" w:hAnsi="Times New Roman" w:cs="Times New Roman"/>
        </w:rPr>
        <w:br w:type="page"/>
      </w:r>
    </w:p>
    <w:p w14:paraId="394AB99B" w14:textId="5AFB9FD5" w:rsidR="00362D41" w:rsidRPr="00827389" w:rsidRDefault="00362D41" w:rsidP="00362D41">
      <w:pPr>
        <w:pStyle w:val="Heading3"/>
        <w:rPr>
          <w:rFonts w:cs="Times New Roman"/>
        </w:rPr>
      </w:pPr>
      <w:bookmarkStart w:id="22" w:name="_Toc133690912"/>
      <w:bookmarkStart w:id="23" w:name="_Toc133692872"/>
      <w:r w:rsidRPr="00827389">
        <w:rPr>
          <w:rFonts w:cs="Times New Roman"/>
        </w:rPr>
        <w:lastRenderedPageBreak/>
        <w:t>Xóa khách hàng</w:t>
      </w:r>
      <w:bookmarkEnd w:id="22"/>
      <w:bookmarkEnd w:id="23"/>
    </w:p>
    <w:tbl>
      <w:tblPr>
        <w:tblStyle w:val="TableGrid"/>
        <w:tblW w:w="0" w:type="auto"/>
        <w:tblInd w:w="85" w:type="dxa"/>
        <w:tblLook w:val="04A0" w:firstRow="1" w:lastRow="0" w:firstColumn="1" w:lastColumn="0" w:noHBand="0" w:noVBand="1"/>
      </w:tblPr>
      <w:tblGrid>
        <w:gridCol w:w="2070"/>
        <w:gridCol w:w="7195"/>
      </w:tblGrid>
      <w:tr w:rsidR="00362D41" w:rsidRPr="00827389" w14:paraId="41EB4101" w14:textId="77777777" w:rsidTr="00F100C1">
        <w:tc>
          <w:tcPr>
            <w:tcW w:w="2070" w:type="dxa"/>
            <w:tcBorders>
              <w:top w:val="single" w:sz="4" w:space="0" w:color="auto"/>
              <w:left w:val="single" w:sz="4" w:space="0" w:color="auto"/>
              <w:bottom w:val="single" w:sz="4" w:space="0" w:color="auto"/>
              <w:right w:val="single" w:sz="4" w:space="0" w:color="auto"/>
            </w:tcBorders>
          </w:tcPr>
          <w:p w14:paraId="02679078"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5A1DF57A" w14:textId="77777777" w:rsidR="00362D41" w:rsidRPr="00827389" w:rsidRDefault="00362D41"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A5F37C4" w14:textId="77777777" w:rsidR="00362D41" w:rsidRPr="00827389" w:rsidRDefault="00362D41"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2.2</w:t>
            </w:r>
          </w:p>
        </w:tc>
      </w:tr>
      <w:tr w:rsidR="00362D41" w:rsidRPr="00827389" w14:paraId="1CE18342" w14:textId="77777777" w:rsidTr="00F100C1">
        <w:tc>
          <w:tcPr>
            <w:tcW w:w="2070" w:type="dxa"/>
            <w:tcBorders>
              <w:top w:val="single" w:sz="4" w:space="0" w:color="auto"/>
              <w:left w:val="single" w:sz="4" w:space="0" w:color="auto"/>
              <w:bottom w:val="single" w:sz="4" w:space="0" w:color="auto"/>
              <w:right w:val="single" w:sz="4" w:space="0" w:color="auto"/>
            </w:tcBorders>
          </w:tcPr>
          <w:p w14:paraId="7929A54B"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4DB71798" w14:textId="77777777" w:rsidR="00362D41" w:rsidRPr="00827389" w:rsidRDefault="00362D41"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4110B0C" w14:textId="77777777" w:rsidR="00362D41" w:rsidRPr="00827389" w:rsidRDefault="00362D41" w:rsidP="00F100C1">
            <w:pPr>
              <w:rPr>
                <w:rFonts w:ascii="Times New Roman" w:hAnsi="Times New Roman" w:cs="Times New Roman"/>
                <w:sz w:val="24"/>
                <w:szCs w:val="24"/>
                <w:lang w:val="vi-VN"/>
              </w:rPr>
            </w:pPr>
            <w:r w:rsidRPr="00827389">
              <w:rPr>
                <w:rFonts w:ascii="Times New Roman" w:hAnsi="Times New Roman" w:cs="Times New Roman"/>
                <w:sz w:val="24"/>
                <w:szCs w:val="24"/>
                <w:lang w:val="vi-VN"/>
              </w:rPr>
              <w:t>Xóa khách hàng</w:t>
            </w:r>
          </w:p>
        </w:tc>
      </w:tr>
      <w:tr w:rsidR="00362D41" w:rsidRPr="00827389" w14:paraId="6E48F499" w14:textId="77777777" w:rsidTr="00F100C1">
        <w:tc>
          <w:tcPr>
            <w:tcW w:w="2070" w:type="dxa"/>
            <w:tcBorders>
              <w:top w:val="single" w:sz="4" w:space="0" w:color="auto"/>
              <w:left w:val="single" w:sz="4" w:space="0" w:color="auto"/>
              <w:bottom w:val="single" w:sz="4" w:space="0" w:color="auto"/>
              <w:right w:val="single" w:sz="4" w:space="0" w:color="auto"/>
            </w:tcBorders>
          </w:tcPr>
          <w:p w14:paraId="127541C9"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37698872" w14:textId="77777777" w:rsidR="00362D41" w:rsidRPr="00827389" w:rsidRDefault="00362D41"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6A461BE" w14:textId="4A50C8F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Là chủ tiệm,</w:t>
            </w:r>
            <w:r w:rsidR="0095612D">
              <w:rPr>
                <w:rFonts w:ascii="Times New Roman" w:hAnsi="Times New Roman" w:cs="Times New Roman"/>
                <w:sz w:val="24"/>
                <w:szCs w:val="24"/>
              </w:rPr>
              <w:t>nhân</w:t>
            </w:r>
            <w:r w:rsidR="0095612D">
              <w:rPr>
                <w:rFonts w:ascii="Times New Roman" w:hAnsi="Times New Roman" w:cs="Times New Roman"/>
                <w:sz w:val="24"/>
                <w:szCs w:val="24"/>
                <w:lang w:val="vi-VN"/>
              </w:rPr>
              <w:t xml:space="preserve"> viên</w:t>
            </w:r>
            <w:r w:rsidRPr="00827389">
              <w:rPr>
                <w:rFonts w:ascii="Times New Roman" w:hAnsi="Times New Roman" w:cs="Times New Roman"/>
                <w:sz w:val="24"/>
                <w:szCs w:val="24"/>
              </w:rPr>
              <w:t xml:space="preserve"> tôi </w:t>
            </w:r>
            <w:r w:rsidRPr="00827389">
              <w:rPr>
                <w:rFonts w:ascii="Times New Roman" w:hAnsi="Times New Roman" w:cs="Times New Roman"/>
                <w:sz w:val="24"/>
                <w:szCs w:val="24"/>
                <w:lang w:val="vi-VN"/>
              </w:rPr>
              <w:t>muốn xóa những khách hàng trong phần quản lý khách hàng</w:t>
            </w:r>
          </w:p>
          <w:p w14:paraId="4B46982E" w14:textId="77777777" w:rsidR="00362D41" w:rsidRPr="00827389" w:rsidRDefault="00362D41" w:rsidP="00F100C1">
            <w:pPr>
              <w:rPr>
                <w:rFonts w:ascii="Times New Roman" w:hAnsi="Times New Roman" w:cs="Times New Roman"/>
                <w:sz w:val="24"/>
                <w:szCs w:val="24"/>
              </w:rPr>
            </w:pPr>
          </w:p>
        </w:tc>
      </w:tr>
      <w:tr w:rsidR="00362D41" w:rsidRPr="00827389" w14:paraId="7AAF0F2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FDC9441"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4C30796C" w14:textId="3E8E9F3D" w:rsidR="00362D41" w:rsidRPr="0095612D" w:rsidRDefault="00362D41"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rPr>
              <w:t xml:space="preserve">Chủ </w:t>
            </w:r>
            <w:r w:rsidR="0095612D">
              <w:rPr>
                <w:rFonts w:ascii="Times New Roman" w:hAnsi="Times New Roman" w:cs="Times New Roman"/>
                <w:sz w:val="24"/>
                <w:szCs w:val="24"/>
              </w:rPr>
              <w:t>tiệm</w:t>
            </w:r>
            <w:r w:rsidR="0095612D">
              <w:rPr>
                <w:rFonts w:ascii="Times New Roman" w:hAnsi="Times New Roman" w:cs="Times New Roman"/>
                <w:sz w:val="24"/>
                <w:szCs w:val="24"/>
                <w:lang w:val="vi-VN"/>
              </w:rPr>
              <w:t>, nhân viên</w:t>
            </w:r>
          </w:p>
        </w:tc>
      </w:tr>
      <w:tr w:rsidR="00362D41" w:rsidRPr="00827389" w14:paraId="2FBD37F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8E55317"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00B16004"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362D41" w:rsidRPr="00827389" w14:paraId="26AE563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9180520"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7989632B" w14:textId="77777777" w:rsidR="00362D41" w:rsidRPr="00827389" w:rsidRDefault="00362D41"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rPr>
              <w:t xml:space="preserve">Người dùng chọn chức năng quản lý </w:t>
            </w:r>
            <w:r w:rsidRPr="00827389">
              <w:rPr>
                <w:rFonts w:ascii="Times New Roman" w:hAnsi="Times New Roman" w:cs="Times New Roman"/>
                <w:sz w:val="24"/>
                <w:szCs w:val="24"/>
                <w:lang w:val="vi-VN"/>
              </w:rPr>
              <w:t>khách hàng</w:t>
            </w:r>
          </w:p>
        </w:tc>
      </w:tr>
      <w:tr w:rsidR="00362D41" w:rsidRPr="00827389" w14:paraId="5538E42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92DE894"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41402785" w14:textId="77777777" w:rsidR="00362D41" w:rsidRPr="00827389" w:rsidRDefault="00362D41" w:rsidP="00362D41">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362D41" w:rsidRPr="00827389" w14:paraId="349A92D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2963113"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56E54525" w14:textId="77777777" w:rsidR="00362D41" w:rsidRPr="00827389" w:rsidRDefault="00362D41" w:rsidP="00362D41">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lang w:val="vi-VN"/>
              </w:rPr>
              <w:t>Hệ thống xóa thành công khách hàng đã chọn</w:t>
            </w:r>
            <w:r w:rsidRPr="00827389">
              <w:rPr>
                <w:rFonts w:ascii="Times New Roman" w:hAnsi="Times New Roman" w:cs="Times New Roman"/>
                <w:sz w:val="24"/>
                <w:szCs w:val="24"/>
              </w:rPr>
              <w:t xml:space="preserve"> </w:t>
            </w:r>
          </w:p>
        </w:tc>
      </w:tr>
      <w:tr w:rsidR="00362D41" w:rsidRPr="00827389" w14:paraId="5152E46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8FFBF8F"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7664A40B" w14:textId="61667BE6" w:rsidR="00362D41" w:rsidRPr="00827389" w:rsidRDefault="00362D41" w:rsidP="00362D41">
            <w:pPr>
              <w:pStyle w:val="ListParagraph"/>
              <w:numPr>
                <w:ilvl w:val="0"/>
                <w:numId w:val="29"/>
              </w:numPr>
              <w:rPr>
                <w:rFonts w:ascii="Times New Roman" w:hAnsi="Times New Roman" w:cs="Times New Roman"/>
                <w:sz w:val="24"/>
                <w:szCs w:val="24"/>
              </w:rPr>
            </w:pPr>
            <w:r w:rsidRPr="00827389">
              <w:rPr>
                <w:rFonts w:ascii="Times New Roman" w:hAnsi="Times New Roman" w:cs="Times New Roman"/>
                <w:sz w:val="24"/>
                <w:szCs w:val="24"/>
                <w:lang w:val="vi-VN"/>
              </w:rPr>
              <w:t>.</w:t>
            </w:r>
            <w:r w:rsidRPr="00827389">
              <w:rPr>
                <w:rFonts w:ascii="Times New Roman" w:hAnsi="Times New Roman" w:cs="Times New Roman"/>
                <w:sz w:val="24"/>
                <w:szCs w:val="24"/>
              </w:rPr>
              <w:t>Đăng nhập hệ thống</w:t>
            </w:r>
          </w:p>
          <w:p w14:paraId="0DF624B3" w14:textId="77777777" w:rsidR="00362D41" w:rsidRPr="00827389" w:rsidRDefault="00362D41" w:rsidP="00362D41">
            <w:pPr>
              <w:pStyle w:val="ListParagraph"/>
              <w:numPr>
                <w:ilvl w:val="0"/>
                <w:numId w:val="29"/>
              </w:numPr>
              <w:rPr>
                <w:rFonts w:ascii="Times New Roman" w:hAnsi="Times New Roman" w:cs="Times New Roman"/>
                <w:sz w:val="24"/>
                <w:szCs w:val="24"/>
              </w:rPr>
            </w:pPr>
            <w:r w:rsidRPr="00827389">
              <w:rPr>
                <w:rFonts w:ascii="Times New Roman" w:hAnsi="Times New Roman" w:cs="Times New Roman"/>
                <w:sz w:val="24"/>
                <w:szCs w:val="24"/>
              </w:rPr>
              <w:t xml:space="preserve">Chọn chức năng quản lí </w:t>
            </w:r>
            <w:r w:rsidRPr="00827389">
              <w:rPr>
                <w:rFonts w:ascii="Times New Roman" w:hAnsi="Times New Roman" w:cs="Times New Roman"/>
                <w:sz w:val="24"/>
                <w:szCs w:val="24"/>
                <w:lang w:val="vi-VN"/>
              </w:rPr>
              <w:t>khách hàng</w:t>
            </w:r>
          </w:p>
          <w:p w14:paraId="36EA8D51" w14:textId="615362EC" w:rsidR="00362D41" w:rsidRPr="00827389" w:rsidRDefault="00362D41" w:rsidP="00362D41">
            <w:pPr>
              <w:pStyle w:val="ListParagraph"/>
              <w:numPr>
                <w:ilvl w:val="0"/>
                <w:numId w:val="29"/>
              </w:numPr>
              <w:rPr>
                <w:rFonts w:ascii="Times New Roman" w:hAnsi="Times New Roman" w:cs="Times New Roman"/>
                <w:sz w:val="24"/>
                <w:szCs w:val="24"/>
              </w:rPr>
            </w:pPr>
            <w:r w:rsidRPr="00827389">
              <w:rPr>
                <w:rFonts w:ascii="Times New Roman" w:hAnsi="Times New Roman" w:cs="Times New Roman"/>
                <w:sz w:val="24"/>
                <w:szCs w:val="24"/>
                <w:lang w:val="vi-VN"/>
              </w:rPr>
              <w:t xml:space="preserve">Chọn </w:t>
            </w:r>
            <w:r w:rsidR="00653ACE">
              <w:rPr>
                <w:rFonts w:ascii="Times New Roman" w:hAnsi="Times New Roman" w:cs="Times New Roman"/>
                <w:sz w:val="24"/>
                <w:szCs w:val="24"/>
              </w:rPr>
              <w:t xml:space="preserve">thông tin </w:t>
            </w:r>
            <w:r w:rsidRPr="00827389">
              <w:rPr>
                <w:rFonts w:ascii="Times New Roman" w:hAnsi="Times New Roman" w:cs="Times New Roman"/>
                <w:sz w:val="24"/>
                <w:szCs w:val="24"/>
                <w:lang w:val="vi-VN"/>
              </w:rPr>
              <w:t>khách hàng cần xóa</w:t>
            </w:r>
          </w:p>
          <w:p w14:paraId="5F3C2F4B" w14:textId="77777777" w:rsidR="00362D41" w:rsidRPr="00827389" w:rsidRDefault="00362D41" w:rsidP="00362D41">
            <w:pPr>
              <w:pStyle w:val="ListParagraph"/>
              <w:numPr>
                <w:ilvl w:val="0"/>
                <w:numId w:val="29"/>
              </w:numPr>
              <w:rPr>
                <w:rFonts w:ascii="Times New Roman" w:hAnsi="Times New Roman" w:cs="Times New Roman"/>
                <w:sz w:val="24"/>
                <w:szCs w:val="24"/>
              </w:rPr>
            </w:pPr>
            <w:r w:rsidRPr="00827389">
              <w:rPr>
                <w:rFonts w:ascii="Times New Roman" w:hAnsi="Times New Roman" w:cs="Times New Roman"/>
                <w:sz w:val="24"/>
                <w:szCs w:val="24"/>
                <w:lang w:val="vi-VN"/>
              </w:rPr>
              <w:t>Hệ thống hiển thị “Bạn muốn xóa khách hàng”</w:t>
            </w:r>
          </w:p>
          <w:p w14:paraId="22EF4C68" w14:textId="77777777" w:rsidR="00362D41" w:rsidRPr="00827389" w:rsidRDefault="00362D41" w:rsidP="00362D41">
            <w:pPr>
              <w:pStyle w:val="ListParagraph"/>
              <w:numPr>
                <w:ilvl w:val="0"/>
                <w:numId w:val="29"/>
              </w:numPr>
              <w:rPr>
                <w:rFonts w:ascii="Times New Roman" w:hAnsi="Times New Roman" w:cs="Times New Roman"/>
                <w:sz w:val="24"/>
                <w:szCs w:val="24"/>
                <w:lang w:val="vi-VN"/>
              </w:rPr>
            </w:pPr>
            <w:r w:rsidRPr="00827389">
              <w:rPr>
                <w:rFonts w:ascii="Times New Roman" w:hAnsi="Times New Roman" w:cs="Times New Roman"/>
                <w:sz w:val="24"/>
                <w:szCs w:val="24"/>
                <w:lang w:val="vi-VN"/>
              </w:rPr>
              <w:t xml:space="preserve">Thành công xóa khách hàng </w:t>
            </w:r>
          </w:p>
        </w:tc>
      </w:tr>
      <w:tr w:rsidR="00362D41" w:rsidRPr="00827389" w14:paraId="1905D3D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4124811"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7C63BAE5" w14:textId="77777777" w:rsidR="00362D41" w:rsidRPr="00827389" w:rsidRDefault="00362D41" w:rsidP="00F100C1">
            <w:pPr>
              <w:pStyle w:val="ListParagraph"/>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5575D449"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F9B8657"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9BBA1B8" w14:textId="77777777" w:rsidR="00D1334D" w:rsidRDefault="00D1334D"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thông tin hợp lệ thì hệ thống hiển thị trang chủ, nếu không thì kết thúc</w:t>
            </w:r>
          </w:p>
          <w:p w14:paraId="5C7D7EC9" w14:textId="393F3AB2" w:rsidR="00362D41" w:rsidRPr="00827389" w:rsidRDefault="00D1334D"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rPr>
              <w:t xml:space="preserve">4a </w:t>
            </w:r>
            <w:r w:rsidR="00362D41" w:rsidRPr="00827389">
              <w:rPr>
                <w:rFonts w:ascii="Times New Roman" w:hAnsi="Times New Roman" w:cs="Times New Roman"/>
                <w:sz w:val="24"/>
                <w:szCs w:val="24"/>
                <w:lang w:val="vi-VN"/>
              </w:rPr>
              <w:t xml:space="preserve">Nếu </w:t>
            </w:r>
            <w:r>
              <w:rPr>
                <w:rFonts w:ascii="Times New Roman" w:hAnsi="Times New Roman" w:cs="Times New Roman"/>
                <w:sz w:val="24"/>
                <w:szCs w:val="24"/>
              </w:rPr>
              <w:t>đồng ý thì</w:t>
            </w:r>
            <w:r w:rsidR="00362D41" w:rsidRPr="00827389">
              <w:rPr>
                <w:rFonts w:ascii="Times New Roman" w:hAnsi="Times New Roman" w:cs="Times New Roman"/>
                <w:sz w:val="24"/>
                <w:szCs w:val="24"/>
                <w:lang w:val="vi-VN"/>
              </w:rPr>
              <w:t xml:space="preserve"> hệ thống báo “Hiển thị xóa thành công” , nế</w:t>
            </w:r>
            <w:r>
              <w:rPr>
                <w:rFonts w:ascii="Times New Roman" w:hAnsi="Times New Roman" w:cs="Times New Roman"/>
                <w:sz w:val="24"/>
                <w:szCs w:val="24"/>
              </w:rPr>
              <w:t xml:space="preserve">u </w:t>
            </w:r>
            <w:r w:rsidR="00362D41" w:rsidRPr="00827389">
              <w:rPr>
                <w:rFonts w:ascii="Times New Roman" w:hAnsi="Times New Roman" w:cs="Times New Roman"/>
                <w:sz w:val="24"/>
                <w:szCs w:val="24"/>
                <w:lang w:val="vi-VN"/>
              </w:rPr>
              <w:t>không</w:t>
            </w:r>
            <w:r>
              <w:rPr>
                <w:rFonts w:ascii="Times New Roman" w:hAnsi="Times New Roman" w:cs="Times New Roman"/>
                <w:sz w:val="24"/>
                <w:szCs w:val="24"/>
              </w:rPr>
              <w:t xml:space="preserve"> </w:t>
            </w:r>
            <w:r w:rsidR="00362D41" w:rsidRPr="00827389">
              <w:rPr>
                <w:rFonts w:ascii="Times New Roman" w:hAnsi="Times New Roman" w:cs="Times New Roman"/>
                <w:sz w:val="24"/>
                <w:szCs w:val="24"/>
                <w:lang w:val="vi-VN"/>
              </w:rPr>
              <w:t>thì hệ thống hủy thao tác và kết thúc.</w:t>
            </w:r>
          </w:p>
        </w:tc>
      </w:tr>
      <w:tr w:rsidR="00362D41" w:rsidRPr="00827389" w14:paraId="4D2B6FE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45DEA9C"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41FE2057"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28E017E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6703FD8"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6B4DF5EB" w14:textId="77777777" w:rsidR="00362D41" w:rsidRPr="00827389" w:rsidRDefault="00362D41"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3A74DCF7" w14:textId="3BBB48FE" w:rsidR="00362D41" w:rsidRPr="00827389" w:rsidRDefault="0095612D" w:rsidP="00362D41">
      <w:pPr>
        <w:rPr>
          <w:rFonts w:ascii="Times New Roman" w:hAnsi="Times New Roman" w:cs="Times New Roman"/>
        </w:rPr>
      </w:pPr>
      <w:r>
        <w:rPr>
          <w:noProof/>
        </w:rPr>
        <w:lastRenderedPageBreak/>
        <w:drawing>
          <wp:inline distT="0" distB="0" distL="0" distR="0" wp14:anchorId="1AEC10EB" wp14:editId="2B343167">
            <wp:extent cx="6222654" cy="6682740"/>
            <wp:effectExtent l="0" t="0" r="6985" b="3810"/>
            <wp:docPr id="659014637"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14637" name="Picture 1" descr="A picture containing text, screenshot, diagram, line&#10;&#10;Description automatically generated"/>
                    <pic:cNvPicPr/>
                  </pic:nvPicPr>
                  <pic:blipFill>
                    <a:blip r:embed="rId15"/>
                    <a:stretch>
                      <a:fillRect/>
                    </a:stretch>
                  </pic:blipFill>
                  <pic:spPr>
                    <a:xfrm>
                      <a:off x="0" y="0"/>
                      <a:ext cx="6233754" cy="6694661"/>
                    </a:xfrm>
                    <a:prstGeom prst="rect">
                      <a:avLst/>
                    </a:prstGeom>
                  </pic:spPr>
                </pic:pic>
              </a:graphicData>
            </a:graphic>
          </wp:inline>
        </w:drawing>
      </w:r>
      <w:r w:rsidR="00441A0E" w:rsidRPr="00827389">
        <w:rPr>
          <w:rFonts w:ascii="Times New Roman" w:hAnsi="Times New Roman" w:cs="Times New Roman"/>
        </w:rPr>
        <w:t xml:space="preserve"> </w:t>
      </w:r>
      <w:r w:rsidR="00362D41" w:rsidRPr="00827389">
        <w:rPr>
          <w:rFonts w:ascii="Times New Roman" w:hAnsi="Times New Roman" w:cs="Times New Roman"/>
        </w:rPr>
        <w:br w:type="page"/>
      </w:r>
    </w:p>
    <w:p w14:paraId="487872BB" w14:textId="68431337" w:rsidR="00362D41" w:rsidRPr="00827389" w:rsidRDefault="00362D41" w:rsidP="00362D41">
      <w:pPr>
        <w:pStyle w:val="Heading3"/>
        <w:rPr>
          <w:rFonts w:cs="Times New Roman"/>
        </w:rPr>
      </w:pPr>
      <w:bookmarkStart w:id="24" w:name="_Toc133690913"/>
      <w:bookmarkStart w:id="25" w:name="_Toc133692873"/>
      <w:r w:rsidRPr="00827389">
        <w:rPr>
          <w:rFonts w:cs="Times New Roman"/>
        </w:rPr>
        <w:lastRenderedPageBreak/>
        <w:t>Tìm kiếm khách hàng</w:t>
      </w:r>
      <w:bookmarkEnd w:id="24"/>
      <w:bookmarkEnd w:id="25"/>
    </w:p>
    <w:tbl>
      <w:tblPr>
        <w:tblStyle w:val="TableGrid"/>
        <w:tblW w:w="0" w:type="auto"/>
        <w:tblInd w:w="720" w:type="dxa"/>
        <w:tblLook w:val="04A0" w:firstRow="1" w:lastRow="0" w:firstColumn="1" w:lastColumn="0" w:noHBand="0" w:noVBand="1"/>
      </w:tblPr>
      <w:tblGrid>
        <w:gridCol w:w="1827"/>
        <w:gridCol w:w="6803"/>
      </w:tblGrid>
      <w:tr w:rsidR="00362D41" w:rsidRPr="00827389" w14:paraId="6E7D50DE" w14:textId="77777777" w:rsidTr="00F100C1">
        <w:tc>
          <w:tcPr>
            <w:tcW w:w="1827" w:type="dxa"/>
          </w:tcPr>
          <w:p w14:paraId="00DA1E2E"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ID</w:t>
            </w:r>
          </w:p>
        </w:tc>
        <w:tc>
          <w:tcPr>
            <w:tcW w:w="6803" w:type="dxa"/>
          </w:tcPr>
          <w:p w14:paraId="4AC479B1" w14:textId="115A9959"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2.3</w:t>
            </w:r>
          </w:p>
        </w:tc>
      </w:tr>
      <w:tr w:rsidR="00362D41" w:rsidRPr="00827389" w14:paraId="71ED32C1" w14:textId="77777777" w:rsidTr="00F100C1">
        <w:tc>
          <w:tcPr>
            <w:tcW w:w="1827" w:type="dxa"/>
          </w:tcPr>
          <w:p w14:paraId="58944A96"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Name</w:t>
            </w:r>
          </w:p>
        </w:tc>
        <w:tc>
          <w:tcPr>
            <w:tcW w:w="6803" w:type="dxa"/>
          </w:tcPr>
          <w:p w14:paraId="4BFE32BC"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Tìm kiếm Khách hàng </w:t>
            </w:r>
          </w:p>
        </w:tc>
      </w:tr>
      <w:tr w:rsidR="00362D41" w:rsidRPr="00827389" w14:paraId="21B55B41" w14:textId="77777777" w:rsidTr="00F100C1">
        <w:tc>
          <w:tcPr>
            <w:tcW w:w="1827" w:type="dxa"/>
          </w:tcPr>
          <w:p w14:paraId="33C11BDD"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Description</w:t>
            </w:r>
          </w:p>
        </w:tc>
        <w:tc>
          <w:tcPr>
            <w:tcW w:w="6803" w:type="dxa"/>
          </w:tcPr>
          <w:p w14:paraId="1256A99B" w14:textId="5F0C0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Là chủ </w:t>
            </w:r>
            <w:r w:rsidR="0095612D">
              <w:rPr>
                <w:rFonts w:ascii="Times New Roman" w:hAnsi="Times New Roman" w:cs="Times New Roman"/>
                <w:noProof/>
                <w:sz w:val="24"/>
                <w:szCs w:val="24"/>
              </w:rPr>
              <w:t>tiệm</w:t>
            </w:r>
            <w:r w:rsidRPr="00827389">
              <w:rPr>
                <w:rFonts w:ascii="Times New Roman" w:hAnsi="Times New Roman" w:cs="Times New Roman"/>
                <w:noProof/>
                <w:sz w:val="24"/>
                <w:szCs w:val="24"/>
              </w:rPr>
              <w:t>,</w:t>
            </w:r>
            <w:r w:rsidR="0095612D">
              <w:rPr>
                <w:rFonts w:ascii="Times New Roman" w:hAnsi="Times New Roman" w:cs="Times New Roman"/>
                <w:noProof/>
                <w:sz w:val="24"/>
                <w:szCs w:val="24"/>
              </w:rPr>
              <w:t>nhân</w:t>
            </w:r>
            <w:r w:rsidR="0095612D">
              <w:rPr>
                <w:rFonts w:ascii="Times New Roman" w:hAnsi="Times New Roman" w:cs="Times New Roman"/>
                <w:noProof/>
                <w:sz w:val="24"/>
                <w:szCs w:val="24"/>
                <w:lang w:val="vi-VN"/>
              </w:rPr>
              <w:t xml:space="preserve"> viên</w:t>
            </w:r>
            <w:r w:rsidRPr="00827389">
              <w:rPr>
                <w:rFonts w:ascii="Times New Roman" w:hAnsi="Times New Roman" w:cs="Times New Roman"/>
                <w:noProof/>
                <w:sz w:val="24"/>
                <w:szCs w:val="24"/>
              </w:rPr>
              <w:t xml:space="preserve"> tôi muốn tìm kiếm thông tin khách hàng </w:t>
            </w:r>
          </w:p>
        </w:tc>
      </w:tr>
      <w:tr w:rsidR="00362D41" w:rsidRPr="00827389" w14:paraId="43BF4870" w14:textId="77777777" w:rsidTr="00F100C1">
        <w:tc>
          <w:tcPr>
            <w:tcW w:w="1827" w:type="dxa"/>
          </w:tcPr>
          <w:p w14:paraId="457A8C14"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Actor</w:t>
            </w:r>
          </w:p>
        </w:tc>
        <w:tc>
          <w:tcPr>
            <w:tcW w:w="6803" w:type="dxa"/>
          </w:tcPr>
          <w:p w14:paraId="095CAF57" w14:textId="3B8D6AAE"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Chủ </w:t>
            </w:r>
            <w:r w:rsidR="0095612D">
              <w:rPr>
                <w:rFonts w:ascii="Times New Roman" w:hAnsi="Times New Roman" w:cs="Times New Roman"/>
                <w:noProof/>
                <w:sz w:val="24"/>
                <w:szCs w:val="24"/>
              </w:rPr>
              <w:t>tiệm</w:t>
            </w:r>
            <w:r w:rsidR="0095612D">
              <w:rPr>
                <w:rFonts w:ascii="Times New Roman" w:hAnsi="Times New Roman" w:cs="Times New Roman"/>
                <w:noProof/>
                <w:sz w:val="24"/>
                <w:szCs w:val="24"/>
                <w:lang w:val="vi-VN"/>
              </w:rPr>
              <w:t>, nhân viên</w:t>
            </w:r>
            <w:r w:rsidRPr="00827389">
              <w:rPr>
                <w:rFonts w:ascii="Times New Roman" w:hAnsi="Times New Roman" w:cs="Times New Roman"/>
                <w:noProof/>
                <w:sz w:val="24"/>
                <w:szCs w:val="24"/>
              </w:rPr>
              <w:t xml:space="preserve"> </w:t>
            </w:r>
          </w:p>
        </w:tc>
      </w:tr>
      <w:tr w:rsidR="00362D41" w:rsidRPr="00827389" w14:paraId="4C613F54" w14:textId="77777777" w:rsidTr="00F100C1">
        <w:tc>
          <w:tcPr>
            <w:tcW w:w="1827" w:type="dxa"/>
          </w:tcPr>
          <w:p w14:paraId="1C4AD47F"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Triggers</w:t>
            </w:r>
          </w:p>
        </w:tc>
        <w:tc>
          <w:tcPr>
            <w:tcW w:w="6803" w:type="dxa"/>
          </w:tcPr>
          <w:p w14:paraId="7DC6BD83"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muốn tìm kiếm thông tin khách hàng </w:t>
            </w:r>
          </w:p>
        </w:tc>
      </w:tr>
      <w:tr w:rsidR="00362D41" w:rsidRPr="00827389" w14:paraId="63C42E52" w14:textId="77777777" w:rsidTr="00F100C1">
        <w:tc>
          <w:tcPr>
            <w:tcW w:w="1827" w:type="dxa"/>
          </w:tcPr>
          <w:p w14:paraId="49C7535B"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Pre-Conditions</w:t>
            </w:r>
          </w:p>
        </w:tc>
        <w:tc>
          <w:tcPr>
            <w:tcW w:w="6803" w:type="dxa"/>
          </w:tcPr>
          <w:p w14:paraId="7ED59BBA" w14:textId="77777777" w:rsidR="00362D41" w:rsidRPr="00827389" w:rsidRDefault="00362D41" w:rsidP="00362D41">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Đăng nhập vào hệ thống</w:t>
            </w:r>
          </w:p>
        </w:tc>
      </w:tr>
      <w:tr w:rsidR="00362D41" w:rsidRPr="00827389" w14:paraId="3D3B5E24" w14:textId="77777777" w:rsidTr="00F100C1">
        <w:tc>
          <w:tcPr>
            <w:tcW w:w="1827" w:type="dxa"/>
          </w:tcPr>
          <w:p w14:paraId="7831F473"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Post-Conditión</w:t>
            </w:r>
          </w:p>
        </w:tc>
        <w:tc>
          <w:tcPr>
            <w:tcW w:w="6803" w:type="dxa"/>
          </w:tcPr>
          <w:p w14:paraId="2F7BD8DD" w14:textId="77777777" w:rsidR="00362D41" w:rsidRPr="00827389" w:rsidRDefault="00362D41" w:rsidP="00362D41">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Thông tin các khách hàng</w:t>
            </w:r>
          </w:p>
        </w:tc>
      </w:tr>
      <w:tr w:rsidR="00362D41" w:rsidRPr="00827389" w14:paraId="4EE6D64D" w14:textId="77777777" w:rsidTr="00F100C1">
        <w:tc>
          <w:tcPr>
            <w:tcW w:w="1827" w:type="dxa"/>
          </w:tcPr>
          <w:p w14:paraId="29976C56"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Main flow</w:t>
            </w:r>
          </w:p>
        </w:tc>
        <w:tc>
          <w:tcPr>
            <w:tcW w:w="6803" w:type="dxa"/>
          </w:tcPr>
          <w:p w14:paraId="3526778B" w14:textId="34087568" w:rsidR="00441A0E" w:rsidRDefault="00441A0E" w:rsidP="00362D41">
            <w:pPr>
              <w:pStyle w:val="ListParagraph"/>
              <w:numPr>
                <w:ilvl w:val="0"/>
                <w:numId w:val="30"/>
              </w:numPr>
              <w:spacing w:before="120"/>
              <w:jc w:val="both"/>
              <w:rPr>
                <w:rFonts w:ascii="Times New Roman" w:hAnsi="Times New Roman" w:cs="Times New Roman"/>
                <w:noProof/>
                <w:sz w:val="24"/>
                <w:szCs w:val="24"/>
              </w:rPr>
            </w:pPr>
            <w:r>
              <w:rPr>
                <w:rFonts w:ascii="Times New Roman" w:hAnsi="Times New Roman" w:cs="Times New Roman"/>
                <w:noProof/>
                <w:sz w:val="24"/>
                <w:szCs w:val="24"/>
              </w:rPr>
              <w:t>Đăng nhập hệ thống</w:t>
            </w:r>
          </w:p>
          <w:p w14:paraId="3123F03E" w14:textId="2073C327" w:rsidR="00362D41" w:rsidRPr="00827389" w:rsidRDefault="00362D41" w:rsidP="00362D41">
            <w:pPr>
              <w:pStyle w:val="ListParagraph"/>
              <w:numPr>
                <w:ilvl w:val="0"/>
                <w:numId w:val="30"/>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Người dùng chọn mục quản lý khách hàng</w:t>
            </w:r>
          </w:p>
          <w:p w14:paraId="4AC43B90" w14:textId="77777777" w:rsidR="00362D41" w:rsidRPr="00827389" w:rsidRDefault="00362D41" w:rsidP="00362D41">
            <w:pPr>
              <w:pStyle w:val="ListParagraph"/>
              <w:numPr>
                <w:ilvl w:val="0"/>
                <w:numId w:val="30"/>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nhập tên khách hàng cần tìm </w:t>
            </w:r>
          </w:p>
          <w:p w14:paraId="652DD043" w14:textId="77777777" w:rsidR="00362D41" w:rsidRPr="00827389" w:rsidRDefault="00362D41" w:rsidP="00362D41">
            <w:pPr>
              <w:pStyle w:val="ListParagraph"/>
              <w:numPr>
                <w:ilvl w:val="0"/>
                <w:numId w:val="30"/>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hiển thị thông tin khách hàng </w:t>
            </w:r>
          </w:p>
          <w:p w14:paraId="299B8916" w14:textId="77777777" w:rsidR="00362D41" w:rsidRPr="00827389" w:rsidRDefault="00362D41" w:rsidP="00362D41">
            <w:pPr>
              <w:pStyle w:val="ListParagraph"/>
              <w:numPr>
                <w:ilvl w:val="0"/>
                <w:numId w:val="30"/>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ghi nhận tìm kiếm  </w:t>
            </w:r>
          </w:p>
        </w:tc>
      </w:tr>
      <w:tr w:rsidR="00362D41" w:rsidRPr="00827389" w14:paraId="4A076234" w14:textId="77777777" w:rsidTr="00F100C1">
        <w:tc>
          <w:tcPr>
            <w:tcW w:w="1827" w:type="dxa"/>
          </w:tcPr>
          <w:p w14:paraId="08B8227D"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Alternative flows</w:t>
            </w:r>
          </w:p>
        </w:tc>
        <w:tc>
          <w:tcPr>
            <w:tcW w:w="6803" w:type="dxa"/>
          </w:tcPr>
          <w:p w14:paraId="1B0FD913"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362D41" w:rsidRPr="00827389" w14:paraId="7FA05CB9" w14:textId="77777777" w:rsidTr="00F100C1">
        <w:tc>
          <w:tcPr>
            <w:tcW w:w="1827" w:type="dxa"/>
          </w:tcPr>
          <w:p w14:paraId="184F367E"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Exception flows</w:t>
            </w:r>
          </w:p>
        </w:tc>
        <w:tc>
          <w:tcPr>
            <w:tcW w:w="6803" w:type="dxa"/>
          </w:tcPr>
          <w:p w14:paraId="5A5E0BA5" w14:textId="13274AC0" w:rsidR="00441A0E" w:rsidRDefault="00441A0E"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1a. Nếu thành công thì hệ thống vào màn hình trang chủ, nếu không thì kết thúc</w:t>
            </w:r>
          </w:p>
          <w:p w14:paraId="31EA2BD5" w14:textId="000852D3" w:rsidR="00362D41" w:rsidRPr="00827389" w:rsidRDefault="00441A0E"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4</w:t>
            </w:r>
            <w:r w:rsidR="00362D41" w:rsidRPr="00827389">
              <w:rPr>
                <w:rFonts w:ascii="Times New Roman" w:hAnsi="Times New Roman" w:cs="Times New Roman"/>
                <w:noProof/>
                <w:sz w:val="24"/>
                <w:szCs w:val="24"/>
              </w:rPr>
              <w:t>a Nếu tên Khách hàng không tồn tại, hiển thị “Không tồn tại” và kết thúc</w:t>
            </w:r>
          </w:p>
        </w:tc>
      </w:tr>
      <w:tr w:rsidR="00362D41" w:rsidRPr="00827389" w14:paraId="12F95C29" w14:textId="77777777" w:rsidTr="00F100C1">
        <w:tc>
          <w:tcPr>
            <w:tcW w:w="1827" w:type="dxa"/>
          </w:tcPr>
          <w:p w14:paraId="461216F3"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Business rules</w:t>
            </w:r>
          </w:p>
        </w:tc>
        <w:tc>
          <w:tcPr>
            <w:tcW w:w="6803" w:type="dxa"/>
          </w:tcPr>
          <w:p w14:paraId="3F0737ED"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362D41" w:rsidRPr="00827389" w14:paraId="1E28F103" w14:textId="77777777" w:rsidTr="00F100C1">
        <w:tc>
          <w:tcPr>
            <w:tcW w:w="1827" w:type="dxa"/>
          </w:tcPr>
          <w:p w14:paraId="03515B4D" w14:textId="77777777" w:rsidR="00362D41" w:rsidRPr="00827389" w:rsidRDefault="00362D41"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Non-Functional Requirement</w:t>
            </w:r>
          </w:p>
        </w:tc>
        <w:tc>
          <w:tcPr>
            <w:tcW w:w="6803" w:type="dxa"/>
          </w:tcPr>
          <w:p w14:paraId="63285A9C" w14:textId="77777777" w:rsidR="00362D41" w:rsidRPr="00827389" w:rsidRDefault="00362D41"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bl>
    <w:p w14:paraId="4D890864" w14:textId="5AF4D8B4" w:rsidR="00362D41" w:rsidRPr="00827389" w:rsidRDefault="0095612D" w:rsidP="00362D41">
      <w:pPr>
        <w:rPr>
          <w:rFonts w:ascii="Times New Roman" w:hAnsi="Times New Roman" w:cs="Times New Roman"/>
        </w:rPr>
      </w:pPr>
      <w:r w:rsidRPr="0095612D">
        <w:lastRenderedPageBreak/>
        <w:drawing>
          <wp:inline distT="0" distB="0" distL="0" distR="0" wp14:anchorId="7E2A64B4" wp14:editId="4EFD052E">
            <wp:extent cx="6209892" cy="6431280"/>
            <wp:effectExtent l="0" t="0" r="635" b="7620"/>
            <wp:docPr id="1148118788"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18788" name="Picture 1" descr="A picture containing text, screenshot, diagram, design&#10;&#10;Description automatically generated"/>
                    <pic:cNvPicPr/>
                  </pic:nvPicPr>
                  <pic:blipFill>
                    <a:blip r:embed="rId16"/>
                    <a:stretch>
                      <a:fillRect/>
                    </a:stretch>
                  </pic:blipFill>
                  <pic:spPr>
                    <a:xfrm>
                      <a:off x="0" y="0"/>
                      <a:ext cx="6214265" cy="6435809"/>
                    </a:xfrm>
                    <a:prstGeom prst="rect">
                      <a:avLst/>
                    </a:prstGeom>
                  </pic:spPr>
                </pic:pic>
              </a:graphicData>
            </a:graphic>
          </wp:inline>
        </w:drawing>
      </w:r>
      <w:r w:rsidR="00441A0E" w:rsidRPr="00827389">
        <w:rPr>
          <w:rFonts w:ascii="Times New Roman" w:hAnsi="Times New Roman" w:cs="Times New Roman"/>
        </w:rPr>
        <w:t xml:space="preserve"> </w:t>
      </w:r>
      <w:r w:rsidR="00362D41" w:rsidRPr="00827389">
        <w:rPr>
          <w:rFonts w:ascii="Times New Roman" w:hAnsi="Times New Roman" w:cs="Times New Roman"/>
        </w:rPr>
        <w:br w:type="page"/>
      </w:r>
    </w:p>
    <w:p w14:paraId="7B9376AB" w14:textId="3CDF233C" w:rsidR="00362D41" w:rsidRPr="00827389" w:rsidRDefault="00362D41" w:rsidP="00362D41">
      <w:pPr>
        <w:pStyle w:val="Heading3"/>
        <w:rPr>
          <w:rFonts w:cs="Times New Roman"/>
        </w:rPr>
      </w:pPr>
      <w:bookmarkStart w:id="26" w:name="_Toc133690914"/>
      <w:bookmarkStart w:id="27" w:name="_Toc133692874"/>
      <w:r w:rsidRPr="00827389">
        <w:rPr>
          <w:rFonts w:cs="Times New Roman"/>
        </w:rPr>
        <w:lastRenderedPageBreak/>
        <w:t>Thống kê số lượng khách hàng</w:t>
      </w:r>
      <w:bookmarkEnd w:id="26"/>
      <w:bookmarkEnd w:id="27"/>
    </w:p>
    <w:tbl>
      <w:tblPr>
        <w:tblStyle w:val="TableGrid"/>
        <w:tblpPr w:leftFromText="180" w:rightFromText="180" w:tblpY="925"/>
        <w:tblW w:w="0" w:type="auto"/>
        <w:tblLook w:val="04A0" w:firstRow="1" w:lastRow="0" w:firstColumn="1" w:lastColumn="0" w:noHBand="0" w:noVBand="1"/>
      </w:tblPr>
      <w:tblGrid>
        <w:gridCol w:w="1838"/>
        <w:gridCol w:w="7512"/>
      </w:tblGrid>
      <w:tr w:rsidR="00362D41" w:rsidRPr="00827389" w14:paraId="7CC1B965" w14:textId="77777777" w:rsidTr="00F100C1">
        <w:tc>
          <w:tcPr>
            <w:tcW w:w="1838" w:type="dxa"/>
          </w:tcPr>
          <w:p w14:paraId="365D61A3"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ID</w:t>
            </w:r>
          </w:p>
        </w:tc>
        <w:tc>
          <w:tcPr>
            <w:tcW w:w="7512" w:type="dxa"/>
          </w:tcPr>
          <w:p w14:paraId="3777749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2.4</w:t>
            </w:r>
          </w:p>
        </w:tc>
      </w:tr>
      <w:tr w:rsidR="00362D41" w:rsidRPr="00827389" w14:paraId="025E51FD" w14:textId="77777777" w:rsidTr="00F100C1">
        <w:tc>
          <w:tcPr>
            <w:tcW w:w="1838" w:type="dxa"/>
          </w:tcPr>
          <w:p w14:paraId="2EF25C64"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tc>
        <w:tc>
          <w:tcPr>
            <w:tcW w:w="7512" w:type="dxa"/>
          </w:tcPr>
          <w:p w14:paraId="22CF362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Thống kê số lượng khách hàng</w:t>
            </w:r>
          </w:p>
        </w:tc>
      </w:tr>
      <w:tr w:rsidR="00362D41" w:rsidRPr="00827389" w14:paraId="2D821CD8" w14:textId="77777777" w:rsidTr="00F100C1">
        <w:tc>
          <w:tcPr>
            <w:tcW w:w="1838" w:type="dxa"/>
          </w:tcPr>
          <w:p w14:paraId="777C112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Description</w:t>
            </w:r>
          </w:p>
        </w:tc>
        <w:tc>
          <w:tcPr>
            <w:tcW w:w="7512" w:type="dxa"/>
          </w:tcPr>
          <w:p w14:paraId="6DA9FDF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 xml:space="preserve">Là người dùng, tôi muốn thống kê số lượng khách hàng theo kiểu thời gian </w:t>
            </w:r>
          </w:p>
        </w:tc>
      </w:tr>
      <w:tr w:rsidR="00362D41" w:rsidRPr="00827389" w14:paraId="1F26B4BB" w14:textId="77777777" w:rsidTr="00F100C1">
        <w:tc>
          <w:tcPr>
            <w:tcW w:w="1838" w:type="dxa"/>
          </w:tcPr>
          <w:p w14:paraId="73995206"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512" w:type="dxa"/>
          </w:tcPr>
          <w:p w14:paraId="5BEC9BED" w14:textId="22F9A95D" w:rsidR="00362D41" w:rsidRPr="00827389" w:rsidRDefault="001D6A02" w:rsidP="00F100C1">
            <w:pPr>
              <w:rPr>
                <w:rFonts w:ascii="Times New Roman" w:hAnsi="Times New Roman" w:cs="Times New Roman"/>
                <w:sz w:val="24"/>
                <w:szCs w:val="24"/>
              </w:rPr>
            </w:pPr>
            <w:r>
              <w:rPr>
                <w:rFonts w:ascii="Times New Roman" w:hAnsi="Times New Roman" w:cs="Times New Roman"/>
                <w:sz w:val="24"/>
                <w:szCs w:val="24"/>
              </w:rPr>
              <w:t>Chủ</w:t>
            </w:r>
            <w:r>
              <w:rPr>
                <w:rFonts w:ascii="Times New Roman" w:hAnsi="Times New Roman" w:cs="Times New Roman"/>
                <w:sz w:val="24"/>
                <w:szCs w:val="24"/>
                <w:lang w:val="vi-VN"/>
              </w:rPr>
              <w:t xml:space="preserve"> tiệm</w:t>
            </w:r>
            <w:r w:rsidR="00362D41" w:rsidRPr="00827389">
              <w:rPr>
                <w:rFonts w:ascii="Times New Roman" w:hAnsi="Times New Roman" w:cs="Times New Roman"/>
                <w:sz w:val="24"/>
                <w:szCs w:val="24"/>
              </w:rPr>
              <w:t xml:space="preserve">, nhân viên </w:t>
            </w:r>
          </w:p>
        </w:tc>
      </w:tr>
      <w:tr w:rsidR="00362D41" w:rsidRPr="00827389" w14:paraId="49DAB160" w14:textId="77777777" w:rsidTr="00F100C1">
        <w:tc>
          <w:tcPr>
            <w:tcW w:w="1838" w:type="dxa"/>
          </w:tcPr>
          <w:p w14:paraId="2AF03769"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Priority</w:t>
            </w:r>
          </w:p>
        </w:tc>
        <w:tc>
          <w:tcPr>
            <w:tcW w:w="7512" w:type="dxa"/>
          </w:tcPr>
          <w:p w14:paraId="5C8A89F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High</w:t>
            </w:r>
          </w:p>
        </w:tc>
      </w:tr>
      <w:tr w:rsidR="00362D41" w:rsidRPr="00827389" w14:paraId="3C3AFBBF" w14:textId="77777777" w:rsidTr="00F100C1">
        <w:tc>
          <w:tcPr>
            <w:tcW w:w="1838" w:type="dxa"/>
          </w:tcPr>
          <w:p w14:paraId="65D38D02"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Triggers</w:t>
            </w:r>
          </w:p>
        </w:tc>
        <w:tc>
          <w:tcPr>
            <w:tcW w:w="7512" w:type="dxa"/>
          </w:tcPr>
          <w:p w14:paraId="7FD57D75"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Người dùng chọn chức năng thống kê số lượng khách hàng</w:t>
            </w:r>
          </w:p>
        </w:tc>
      </w:tr>
      <w:tr w:rsidR="00362D41" w:rsidRPr="00827389" w14:paraId="0850821F" w14:textId="77777777" w:rsidTr="00F100C1">
        <w:tc>
          <w:tcPr>
            <w:tcW w:w="1838" w:type="dxa"/>
          </w:tcPr>
          <w:p w14:paraId="3DD8AD2C"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512" w:type="dxa"/>
          </w:tcPr>
          <w:p w14:paraId="3C784235" w14:textId="77777777" w:rsidR="00362D41" w:rsidRPr="00827389" w:rsidRDefault="00362D41" w:rsidP="00362D4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p w14:paraId="6C90C132" w14:textId="77777777" w:rsidR="00362D41" w:rsidRPr="00827389" w:rsidRDefault="00362D41" w:rsidP="00362D4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Thông tin khách hàng đã được lưu vào hệ thống</w:t>
            </w:r>
          </w:p>
        </w:tc>
      </w:tr>
      <w:tr w:rsidR="00362D41" w:rsidRPr="00827389" w14:paraId="74B2F3E2" w14:textId="77777777" w:rsidTr="00F100C1">
        <w:tc>
          <w:tcPr>
            <w:tcW w:w="1838" w:type="dxa"/>
          </w:tcPr>
          <w:p w14:paraId="139C828E"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512" w:type="dxa"/>
          </w:tcPr>
          <w:p w14:paraId="76494A43" w14:textId="77777777" w:rsidR="00362D41" w:rsidRPr="00827389" w:rsidRDefault="00362D41" w:rsidP="00362D41">
            <w:pPr>
              <w:pStyle w:val="ListParagraph"/>
              <w:numPr>
                <w:ilvl w:val="0"/>
                <w:numId w:val="3"/>
              </w:numPr>
              <w:rPr>
                <w:rFonts w:ascii="Times New Roman" w:hAnsi="Times New Roman" w:cs="Times New Roman"/>
                <w:sz w:val="24"/>
                <w:szCs w:val="24"/>
              </w:rPr>
            </w:pPr>
            <w:r w:rsidRPr="00827389">
              <w:rPr>
                <w:rFonts w:ascii="Times New Roman" w:hAnsi="Times New Roman" w:cs="Times New Roman"/>
                <w:sz w:val="24"/>
                <w:szCs w:val="24"/>
              </w:rPr>
              <w:t xml:space="preserve">Hiển thị số lượng khách hàng theo kiểu thời gian </w:t>
            </w:r>
          </w:p>
        </w:tc>
      </w:tr>
      <w:tr w:rsidR="00362D41" w:rsidRPr="00827389" w14:paraId="752E351B" w14:textId="77777777" w:rsidTr="00F100C1">
        <w:tc>
          <w:tcPr>
            <w:tcW w:w="1838" w:type="dxa"/>
          </w:tcPr>
          <w:p w14:paraId="10431592"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Main flow</w:t>
            </w:r>
          </w:p>
        </w:tc>
        <w:tc>
          <w:tcPr>
            <w:tcW w:w="7512" w:type="dxa"/>
          </w:tcPr>
          <w:p w14:paraId="789F4E3D"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12896FF3"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Chọn chức năng quản lý khách hàng</w:t>
            </w:r>
          </w:p>
          <w:p w14:paraId="3D98856F"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Chọn Thống kê số lượng khách hàng</w:t>
            </w:r>
          </w:p>
          <w:p w14:paraId="1F43CA18"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Hệ thống hiển thị cửa sổ yêu cầu chọn kiểu thời gian thống kê</w:t>
            </w:r>
          </w:p>
          <w:p w14:paraId="06ACBB3C"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Người dùng chọn kiểu thống kê (ngày, tuần, tháng, quí)</w:t>
            </w:r>
          </w:p>
          <w:p w14:paraId="2B97AF56" w14:textId="77777777" w:rsidR="00362D41" w:rsidRPr="00827389" w:rsidRDefault="00362D41" w:rsidP="00362D41">
            <w:pPr>
              <w:pStyle w:val="ListParagraph"/>
              <w:numPr>
                <w:ilvl w:val="0"/>
                <w:numId w:val="31"/>
              </w:numPr>
              <w:rPr>
                <w:rFonts w:ascii="Times New Roman" w:hAnsi="Times New Roman" w:cs="Times New Roman"/>
                <w:sz w:val="24"/>
                <w:szCs w:val="24"/>
              </w:rPr>
            </w:pPr>
            <w:r w:rsidRPr="00827389">
              <w:rPr>
                <w:rFonts w:ascii="Times New Roman" w:hAnsi="Times New Roman" w:cs="Times New Roman"/>
                <w:sz w:val="24"/>
                <w:szCs w:val="24"/>
              </w:rPr>
              <w:t>Hệ thống hiển thị bảng thống kê</w:t>
            </w:r>
          </w:p>
        </w:tc>
      </w:tr>
      <w:tr w:rsidR="00362D41" w:rsidRPr="00827389" w14:paraId="28A92AC2" w14:textId="77777777" w:rsidTr="00F100C1">
        <w:tc>
          <w:tcPr>
            <w:tcW w:w="1838" w:type="dxa"/>
          </w:tcPr>
          <w:p w14:paraId="08B835DD"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512" w:type="dxa"/>
          </w:tcPr>
          <w:p w14:paraId="1DF705E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0D66616F" w14:textId="77777777" w:rsidTr="00F100C1">
        <w:trPr>
          <w:trHeight w:val="326"/>
        </w:trPr>
        <w:tc>
          <w:tcPr>
            <w:tcW w:w="1838" w:type="dxa"/>
          </w:tcPr>
          <w:p w14:paraId="7CDA19C8"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512" w:type="dxa"/>
          </w:tcPr>
          <w:p w14:paraId="561C0E88" w14:textId="1CEB9DAD" w:rsidR="00362D41" w:rsidRPr="00827389" w:rsidRDefault="00CC0F44" w:rsidP="00F100C1">
            <w:pPr>
              <w:rPr>
                <w:rFonts w:ascii="Times New Roman" w:hAnsi="Times New Roman" w:cs="Times New Roman"/>
                <w:sz w:val="24"/>
                <w:szCs w:val="24"/>
              </w:rPr>
            </w:pPr>
            <w:r>
              <w:rPr>
                <w:rFonts w:ascii="Times New Roman" w:hAnsi="Times New Roman" w:cs="Times New Roman"/>
                <w:sz w:val="24"/>
                <w:szCs w:val="24"/>
              </w:rPr>
              <w:t>1a. Nếu thành công thì hệ thống hiển thị màn hình trang chủ, nếu không thì kết thúc</w:t>
            </w:r>
          </w:p>
        </w:tc>
      </w:tr>
      <w:tr w:rsidR="00362D41" w:rsidRPr="00827389" w14:paraId="3BF6B5A1" w14:textId="77777777" w:rsidTr="00F100C1">
        <w:tc>
          <w:tcPr>
            <w:tcW w:w="1838" w:type="dxa"/>
          </w:tcPr>
          <w:p w14:paraId="2BB493A0"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512" w:type="dxa"/>
          </w:tcPr>
          <w:p w14:paraId="499032B9"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r w:rsidR="00362D41" w:rsidRPr="00827389" w14:paraId="122146F8" w14:textId="77777777" w:rsidTr="00F100C1">
        <w:tc>
          <w:tcPr>
            <w:tcW w:w="1838" w:type="dxa"/>
          </w:tcPr>
          <w:p w14:paraId="02A2B3D7"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Non-funtional</w:t>
            </w:r>
          </w:p>
          <w:p w14:paraId="36D9E41F"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requirements</w:t>
            </w:r>
          </w:p>
        </w:tc>
        <w:tc>
          <w:tcPr>
            <w:tcW w:w="7512" w:type="dxa"/>
          </w:tcPr>
          <w:p w14:paraId="601148C3" w14:textId="77777777" w:rsidR="00362D41" w:rsidRPr="00827389" w:rsidRDefault="00362D41" w:rsidP="00F100C1">
            <w:pPr>
              <w:rPr>
                <w:rFonts w:ascii="Times New Roman" w:hAnsi="Times New Roman" w:cs="Times New Roman"/>
                <w:sz w:val="24"/>
                <w:szCs w:val="24"/>
              </w:rPr>
            </w:pPr>
            <w:r w:rsidRPr="00827389">
              <w:rPr>
                <w:rFonts w:ascii="Times New Roman" w:hAnsi="Times New Roman" w:cs="Times New Roman"/>
                <w:sz w:val="24"/>
                <w:szCs w:val="24"/>
              </w:rPr>
              <w:t>N/A</w:t>
            </w:r>
          </w:p>
        </w:tc>
      </w:tr>
    </w:tbl>
    <w:p w14:paraId="54B4C7AF" w14:textId="085CD648" w:rsidR="00362D41" w:rsidRPr="00827389" w:rsidRDefault="00362D41" w:rsidP="00362D41">
      <w:pPr>
        <w:rPr>
          <w:rFonts w:ascii="Times New Roman" w:hAnsi="Times New Roman" w:cs="Times New Roman"/>
        </w:rPr>
      </w:pPr>
      <w:r w:rsidRPr="00827389">
        <w:rPr>
          <w:rFonts w:ascii="Times New Roman" w:hAnsi="Times New Roman" w:cs="Times New Roman"/>
        </w:rPr>
        <w:br w:type="page"/>
      </w:r>
    </w:p>
    <w:p w14:paraId="6C953170" w14:textId="268B3009" w:rsidR="00362D41" w:rsidRPr="00827389" w:rsidRDefault="001D6A02" w:rsidP="00362D41">
      <w:pPr>
        <w:rPr>
          <w:rFonts w:ascii="Times New Roman" w:hAnsi="Times New Roman" w:cs="Times New Roman"/>
        </w:rPr>
      </w:pPr>
      <w:r w:rsidRPr="001D6A02">
        <w:lastRenderedPageBreak/>
        <w:drawing>
          <wp:inline distT="0" distB="0" distL="0" distR="0" wp14:anchorId="44BE989E" wp14:editId="3BB148C1">
            <wp:extent cx="4892040" cy="5316514"/>
            <wp:effectExtent l="0" t="0" r="3810" b="0"/>
            <wp:docPr id="1730168709"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68709" name="Picture 1" descr="A picture containing text, screenshot, diagram, font&#10;&#10;Description automatically generated"/>
                    <pic:cNvPicPr/>
                  </pic:nvPicPr>
                  <pic:blipFill>
                    <a:blip r:embed="rId17"/>
                    <a:stretch>
                      <a:fillRect/>
                    </a:stretch>
                  </pic:blipFill>
                  <pic:spPr>
                    <a:xfrm>
                      <a:off x="0" y="0"/>
                      <a:ext cx="4899572" cy="5324699"/>
                    </a:xfrm>
                    <a:prstGeom prst="rect">
                      <a:avLst/>
                    </a:prstGeom>
                  </pic:spPr>
                </pic:pic>
              </a:graphicData>
            </a:graphic>
          </wp:inline>
        </w:drawing>
      </w:r>
      <w:r w:rsidR="00CC0F44" w:rsidRPr="00827389">
        <w:rPr>
          <w:rFonts w:ascii="Times New Roman" w:hAnsi="Times New Roman" w:cs="Times New Roman"/>
        </w:rPr>
        <w:t xml:space="preserve"> </w:t>
      </w:r>
      <w:r w:rsidR="00362D41" w:rsidRPr="00827389">
        <w:rPr>
          <w:rFonts w:ascii="Times New Roman" w:hAnsi="Times New Roman" w:cs="Times New Roman"/>
        </w:rPr>
        <w:br w:type="page"/>
      </w:r>
    </w:p>
    <w:p w14:paraId="28ADE466" w14:textId="7A15DB16" w:rsidR="00362D41" w:rsidRPr="00827389" w:rsidRDefault="007D2EEE" w:rsidP="007D2EEE">
      <w:pPr>
        <w:pStyle w:val="Heading2"/>
        <w:rPr>
          <w:rFonts w:cs="Times New Roman"/>
        </w:rPr>
      </w:pPr>
      <w:bookmarkStart w:id="28" w:name="_Toc133690915"/>
      <w:bookmarkStart w:id="29" w:name="_Toc133692875"/>
      <w:r w:rsidRPr="00827389">
        <w:rPr>
          <w:rFonts w:cs="Times New Roman"/>
        </w:rPr>
        <w:lastRenderedPageBreak/>
        <w:t>Quản lý dịch vụ</w:t>
      </w:r>
      <w:bookmarkEnd w:id="28"/>
      <w:bookmarkEnd w:id="29"/>
    </w:p>
    <w:p w14:paraId="53606D79" w14:textId="6412BC95" w:rsidR="007D2EEE" w:rsidRPr="00827389" w:rsidRDefault="007D2EEE" w:rsidP="007D2EEE">
      <w:pPr>
        <w:pStyle w:val="Heading3"/>
        <w:rPr>
          <w:rFonts w:cs="Times New Roman"/>
        </w:rPr>
      </w:pPr>
      <w:bookmarkStart w:id="30" w:name="_Toc133690916"/>
      <w:bookmarkStart w:id="31" w:name="_Toc133692876"/>
      <w:r w:rsidRPr="00827389">
        <w:rPr>
          <w:rFonts w:cs="Times New Roman"/>
        </w:rPr>
        <w:t>Thêm mới dịch vụ</w:t>
      </w:r>
      <w:bookmarkEnd w:id="30"/>
      <w:bookmarkEnd w:id="31"/>
    </w:p>
    <w:tbl>
      <w:tblPr>
        <w:tblStyle w:val="TableGrid"/>
        <w:tblW w:w="0" w:type="auto"/>
        <w:tblInd w:w="85" w:type="dxa"/>
        <w:tblLook w:val="04A0" w:firstRow="1" w:lastRow="0" w:firstColumn="1" w:lastColumn="0" w:noHBand="0" w:noVBand="1"/>
      </w:tblPr>
      <w:tblGrid>
        <w:gridCol w:w="2070"/>
        <w:gridCol w:w="7195"/>
      </w:tblGrid>
      <w:tr w:rsidR="007D2EEE" w:rsidRPr="00827389" w14:paraId="0A3859E0" w14:textId="77777777" w:rsidTr="00F100C1">
        <w:tc>
          <w:tcPr>
            <w:tcW w:w="2070" w:type="dxa"/>
            <w:tcBorders>
              <w:top w:val="single" w:sz="4" w:space="0" w:color="auto"/>
              <w:left w:val="single" w:sz="4" w:space="0" w:color="auto"/>
              <w:bottom w:val="single" w:sz="4" w:space="0" w:color="auto"/>
              <w:right w:val="single" w:sz="4" w:space="0" w:color="auto"/>
            </w:tcBorders>
          </w:tcPr>
          <w:p w14:paraId="3BEDA91D"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277D9594"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7E012A7"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3.1</w:t>
            </w:r>
          </w:p>
        </w:tc>
      </w:tr>
      <w:tr w:rsidR="007D2EEE" w:rsidRPr="00827389" w14:paraId="5F7C0220" w14:textId="77777777" w:rsidTr="00F100C1">
        <w:tc>
          <w:tcPr>
            <w:tcW w:w="2070" w:type="dxa"/>
            <w:tcBorders>
              <w:top w:val="single" w:sz="4" w:space="0" w:color="auto"/>
              <w:left w:val="single" w:sz="4" w:space="0" w:color="auto"/>
              <w:bottom w:val="single" w:sz="4" w:space="0" w:color="auto"/>
              <w:right w:val="single" w:sz="4" w:space="0" w:color="auto"/>
            </w:tcBorders>
          </w:tcPr>
          <w:p w14:paraId="2EDCAB9C"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62B05337"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21755321"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Thêm mới dịch vụ</w:t>
            </w:r>
          </w:p>
          <w:p w14:paraId="2D02CCEA" w14:textId="77777777" w:rsidR="007D2EEE" w:rsidRPr="00827389" w:rsidRDefault="007D2EEE" w:rsidP="00F100C1">
            <w:pPr>
              <w:pStyle w:val="ListParagraph"/>
              <w:ind w:left="0"/>
              <w:rPr>
                <w:rFonts w:ascii="Times New Roman" w:hAnsi="Times New Roman" w:cs="Times New Roman"/>
                <w:sz w:val="24"/>
                <w:szCs w:val="24"/>
              </w:rPr>
            </w:pPr>
          </w:p>
        </w:tc>
      </w:tr>
      <w:tr w:rsidR="007D2EEE" w:rsidRPr="00827389" w14:paraId="478930CB" w14:textId="77777777" w:rsidTr="00F100C1">
        <w:tc>
          <w:tcPr>
            <w:tcW w:w="2070" w:type="dxa"/>
            <w:tcBorders>
              <w:top w:val="single" w:sz="4" w:space="0" w:color="auto"/>
              <w:left w:val="single" w:sz="4" w:space="0" w:color="auto"/>
              <w:bottom w:val="single" w:sz="4" w:space="0" w:color="auto"/>
              <w:right w:val="single" w:sz="4" w:space="0" w:color="auto"/>
            </w:tcBorders>
          </w:tcPr>
          <w:p w14:paraId="336A6CA7"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14D71325"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A062911"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 xml:space="preserve">Là người chủ, tôi muốn thêm dịch vụ vào hệ thống </w:t>
            </w:r>
          </w:p>
          <w:p w14:paraId="7962349C" w14:textId="77777777" w:rsidR="007D2EEE" w:rsidRPr="00827389" w:rsidRDefault="007D2EEE" w:rsidP="00F100C1">
            <w:pPr>
              <w:pStyle w:val="ListParagraph"/>
              <w:ind w:left="0"/>
              <w:rPr>
                <w:rFonts w:ascii="Times New Roman" w:hAnsi="Times New Roman" w:cs="Times New Roman"/>
                <w:sz w:val="24"/>
                <w:szCs w:val="24"/>
              </w:rPr>
            </w:pPr>
          </w:p>
        </w:tc>
      </w:tr>
      <w:tr w:rsidR="007D2EEE" w:rsidRPr="00827389" w14:paraId="38AD07A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521B9C7"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29E105EC"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7D2EEE" w:rsidRPr="00827389" w14:paraId="6DD67C09"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10C42A0"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2E64D89B"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7D2EEE" w:rsidRPr="00827389" w14:paraId="1F192C9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8615B48"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29F7B64B"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thêm mới dịch vụ</w:t>
            </w:r>
          </w:p>
        </w:tc>
      </w:tr>
      <w:tr w:rsidR="007D2EEE" w:rsidRPr="00827389" w14:paraId="79056EF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3D18D48"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3925BB81"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77970E1D"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Dịch vụ muốn thêm vào chưa tồn tại trong hệ thống</w:t>
            </w:r>
          </w:p>
        </w:tc>
      </w:tr>
      <w:tr w:rsidR="007D2EEE" w:rsidRPr="00827389" w14:paraId="1433528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07EBA18"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78B605C1"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Dịch vụ mới được thêm vào hệ thống</w:t>
            </w:r>
          </w:p>
          <w:p w14:paraId="7A07B18C" w14:textId="77777777" w:rsidR="007D2EEE" w:rsidRPr="00827389" w:rsidRDefault="007D2EEE" w:rsidP="00F100C1">
            <w:pPr>
              <w:pStyle w:val="ListParagraph"/>
              <w:rPr>
                <w:rFonts w:ascii="Times New Roman" w:hAnsi="Times New Roman" w:cs="Times New Roman"/>
                <w:sz w:val="24"/>
                <w:szCs w:val="24"/>
              </w:rPr>
            </w:pPr>
          </w:p>
        </w:tc>
      </w:tr>
      <w:tr w:rsidR="007D2EEE" w:rsidRPr="00827389" w14:paraId="2F98FFD4"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FF2CD75"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70C0B9FF" w14:textId="77777777"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2CAC6A31" w14:textId="77777777"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Chọn chức năng quản lí dịch vụ</w:t>
            </w:r>
          </w:p>
          <w:p w14:paraId="6D72ABB2" w14:textId="77777777" w:rsidR="007D2EEE"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Chọn thêm mới dịch vụ</w:t>
            </w:r>
          </w:p>
          <w:p w14:paraId="2FE9F1A7" w14:textId="32002B8E" w:rsidR="00313D6C" w:rsidRPr="00827389" w:rsidRDefault="00313D6C" w:rsidP="007D2EEE">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Hệ thống hiển thị cửa sổ thêm dịch vụ</w:t>
            </w:r>
          </w:p>
          <w:p w14:paraId="6331B9F5" w14:textId="36C54786"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Nhập thông tin chi tiết về dịch vụ</w:t>
            </w:r>
            <w:r w:rsidR="00122D2B">
              <w:rPr>
                <w:rFonts w:ascii="Times New Roman" w:hAnsi="Times New Roman" w:cs="Times New Roman"/>
                <w:sz w:val="24"/>
                <w:szCs w:val="24"/>
              </w:rPr>
              <w:t xml:space="preserve"> (</w:t>
            </w:r>
            <w:r w:rsidR="00421BFB">
              <w:rPr>
                <w:rFonts w:ascii="Times New Roman" w:hAnsi="Times New Roman" w:cs="Times New Roman"/>
                <w:sz w:val="24"/>
                <w:szCs w:val="24"/>
              </w:rPr>
              <w:t>T</w:t>
            </w:r>
            <w:r w:rsidR="00122D2B">
              <w:rPr>
                <w:rFonts w:ascii="Times New Roman" w:hAnsi="Times New Roman" w:cs="Times New Roman"/>
                <w:sz w:val="24"/>
                <w:szCs w:val="24"/>
              </w:rPr>
              <w:t>ên dịch vụ, đơn giá)</w:t>
            </w:r>
          </w:p>
          <w:p w14:paraId="05B7D43C" w14:textId="77777777"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Lưu thông tin dịch vụ vào hệ thống</w:t>
            </w:r>
          </w:p>
          <w:p w14:paraId="7855A84F" w14:textId="77777777" w:rsidR="007D2EEE" w:rsidRPr="00827389" w:rsidRDefault="007D2EEE" w:rsidP="007D2EEE">
            <w:pPr>
              <w:pStyle w:val="ListParagraph"/>
              <w:numPr>
                <w:ilvl w:val="0"/>
                <w:numId w:val="32"/>
              </w:numPr>
              <w:rPr>
                <w:rFonts w:ascii="Times New Roman" w:hAnsi="Times New Roman" w:cs="Times New Roman"/>
                <w:sz w:val="24"/>
                <w:szCs w:val="24"/>
              </w:rPr>
            </w:pPr>
            <w:r w:rsidRPr="00827389">
              <w:rPr>
                <w:rFonts w:ascii="Times New Roman" w:hAnsi="Times New Roman" w:cs="Times New Roman"/>
                <w:sz w:val="24"/>
                <w:szCs w:val="24"/>
              </w:rPr>
              <w:t>Hiển thông báo thành công</w:t>
            </w:r>
          </w:p>
          <w:p w14:paraId="0926C67B" w14:textId="77777777" w:rsidR="007D2EEE" w:rsidRPr="00827389" w:rsidRDefault="007D2EEE" w:rsidP="00F100C1">
            <w:pPr>
              <w:pStyle w:val="ListParagraph"/>
              <w:rPr>
                <w:rFonts w:ascii="Times New Roman" w:hAnsi="Times New Roman" w:cs="Times New Roman"/>
                <w:sz w:val="24"/>
                <w:szCs w:val="24"/>
              </w:rPr>
            </w:pPr>
          </w:p>
        </w:tc>
      </w:tr>
      <w:tr w:rsidR="007D2EEE" w:rsidRPr="00827389" w14:paraId="4799483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B9B22C3"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299155E7"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7D2EEE" w:rsidRPr="00827389" w14:paraId="5915D66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E7398BA"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52FADA04" w14:textId="7F2C67C2" w:rsidR="00313D6C" w:rsidRDefault="00313D6C"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thành công thì hiển thị màn hình trang chủ, nếu không thì kết thúc</w:t>
            </w:r>
          </w:p>
          <w:p w14:paraId="13B70D5C" w14:textId="7A96B795" w:rsidR="007D2EEE" w:rsidRPr="00827389" w:rsidRDefault="00313D6C"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w:t>
            </w:r>
            <w:r w:rsidR="007D2EEE" w:rsidRPr="00827389">
              <w:rPr>
                <w:rFonts w:ascii="Times New Roman" w:hAnsi="Times New Roman" w:cs="Times New Roman"/>
                <w:sz w:val="24"/>
                <w:szCs w:val="24"/>
              </w:rPr>
              <w:t>a. Nếu dịch vụ muốn thêm vào đã tồn tại trong hệ thống thì hiển thị thông báo “Lỗi dịch vụ đã tồn tại” và kết thúc</w:t>
            </w:r>
          </w:p>
          <w:p w14:paraId="70884A93" w14:textId="42C6ADD6" w:rsidR="007D2EEE" w:rsidRPr="00827389" w:rsidRDefault="00313D6C"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w:t>
            </w:r>
            <w:r w:rsidR="007D2EEE" w:rsidRPr="00827389">
              <w:rPr>
                <w:rFonts w:ascii="Times New Roman" w:hAnsi="Times New Roman" w:cs="Times New Roman"/>
                <w:sz w:val="24"/>
                <w:szCs w:val="24"/>
              </w:rPr>
              <w:t>b. Nếu bị lỗi trong khi lưu hiển thị thông báo “Lỗi trong quá trình lưu” và kết thúc</w:t>
            </w:r>
          </w:p>
          <w:p w14:paraId="37A1E689" w14:textId="77777777" w:rsidR="007D2EEE" w:rsidRPr="00827389" w:rsidRDefault="007D2EEE" w:rsidP="00F100C1">
            <w:pPr>
              <w:pStyle w:val="ListParagraph"/>
              <w:ind w:left="0"/>
              <w:rPr>
                <w:rFonts w:ascii="Times New Roman" w:hAnsi="Times New Roman" w:cs="Times New Roman"/>
                <w:sz w:val="24"/>
                <w:szCs w:val="24"/>
              </w:rPr>
            </w:pPr>
          </w:p>
        </w:tc>
      </w:tr>
      <w:tr w:rsidR="007D2EEE" w:rsidRPr="00827389" w14:paraId="3037858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5D030CC"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0EECDF19"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7D2EEE" w:rsidRPr="00827389" w14:paraId="7275FA94"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D0A0513"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647187DC"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2A891CE8" w14:textId="5AE06DCC" w:rsidR="007D2EEE" w:rsidRPr="00827389" w:rsidRDefault="001D6A02" w:rsidP="007D2EEE">
      <w:pPr>
        <w:rPr>
          <w:rFonts w:ascii="Times New Roman" w:hAnsi="Times New Roman" w:cs="Times New Roman"/>
        </w:rPr>
      </w:pPr>
      <w:r>
        <w:rPr>
          <w:noProof/>
        </w:rPr>
        <w:lastRenderedPageBreak/>
        <w:drawing>
          <wp:inline distT="0" distB="0" distL="0" distR="0" wp14:anchorId="6EE113B5" wp14:editId="35242860">
            <wp:extent cx="6610377" cy="7010400"/>
            <wp:effectExtent l="0" t="0" r="0" b="0"/>
            <wp:docPr id="1435299061" name="Picture 1"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99061" name="Picture 1" descr="A screenshot of a diagram&#10;&#10;Description automatically generated with low confidence"/>
                    <pic:cNvPicPr/>
                  </pic:nvPicPr>
                  <pic:blipFill>
                    <a:blip r:embed="rId18"/>
                    <a:stretch>
                      <a:fillRect/>
                    </a:stretch>
                  </pic:blipFill>
                  <pic:spPr>
                    <a:xfrm>
                      <a:off x="0" y="0"/>
                      <a:ext cx="6613104" cy="7013292"/>
                    </a:xfrm>
                    <a:prstGeom prst="rect">
                      <a:avLst/>
                    </a:prstGeom>
                  </pic:spPr>
                </pic:pic>
              </a:graphicData>
            </a:graphic>
          </wp:inline>
        </w:drawing>
      </w:r>
      <w:r w:rsidR="009A3C9E" w:rsidRPr="00827389">
        <w:rPr>
          <w:rFonts w:ascii="Times New Roman" w:hAnsi="Times New Roman" w:cs="Times New Roman"/>
        </w:rPr>
        <w:t xml:space="preserve"> </w:t>
      </w:r>
      <w:r w:rsidR="007D2EEE" w:rsidRPr="00827389">
        <w:rPr>
          <w:rFonts w:ascii="Times New Roman" w:hAnsi="Times New Roman" w:cs="Times New Roman"/>
        </w:rPr>
        <w:br w:type="page"/>
      </w:r>
    </w:p>
    <w:p w14:paraId="6963E4E3" w14:textId="37CD2F45" w:rsidR="007D2EEE" w:rsidRPr="00827389" w:rsidRDefault="007D2EEE" w:rsidP="007D2EEE">
      <w:pPr>
        <w:pStyle w:val="Heading3"/>
        <w:rPr>
          <w:rFonts w:cs="Times New Roman"/>
        </w:rPr>
      </w:pPr>
      <w:bookmarkStart w:id="32" w:name="_Toc133690917"/>
      <w:bookmarkStart w:id="33" w:name="_Toc133692877"/>
      <w:r w:rsidRPr="00827389">
        <w:rPr>
          <w:rFonts w:cs="Times New Roman"/>
        </w:rPr>
        <w:lastRenderedPageBreak/>
        <w:t>Xóa dịch vụ</w:t>
      </w:r>
      <w:bookmarkEnd w:id="32"/>
      <w:bookmarkEnd w:id="33"/>
    </w:p>
    <w:tbl>
      <w:tblPr>
        <w:tblStyle w:val="TableGrid"/>
        <w:tblW w:w="0" w:type="auto"/>
        <w:tblInd w:w="-6" w:type="dxa"/>
        <w:tblLook w:val="04A0" w:firstRow="1" w:lastRow="0" w:firstColumn="1" w:lastColumn="0" w:noHBand="0" w:noVBand="1"/>
      </w:tblPr>
      <w:tblGrid>
        <w:gridCol w:w="2161"/>
        <w:gridCol w:w="7195"/>
      </w:tblGrid>
      <w:tr w:rsidR="007D2EEE" w:rsidRPr="00827389" w14:paraId="2353E009" w14:textId="77777777" w:rsidTr="00F100C1">
        <w:tc>
          <w:tcPr>
            <w:tcW w:w="2161" w:type="dxa"/>
            <w:tcBorders>
              <w:top w:val="single" w:sz="4" w:space="0" w:color="auto"/>
              <w:left w:val="single" w:sz="4" w:space="0" w:color="auto"/>
              <w:bottom w:val="single" w:sz="4" w:space="0" w:color="auto"/>
              <w:right w:val="single" w:sz="4" w:space="0" w:color="auto"/>
            </w:tcBorders>
          </w:tcPr>
          <w:p w14:paraId="09751F42"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6D3CCE29"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0BDFB05" w14:textId="77777777" w:rsidR="007D2EEE" w:rsidRPr="00827389" w:rsidRDefault="007D2EEE"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3.2</w:t>
            </w:r>
          </w:p>
        </w:tc>
      </w:tr>
      <w:tr w:rsidR="007D2EEE" w:rsidRPr="00827389" w14:paraId="6A7D32FA" w14:textId="77777777" w:rsidTr="00F100C1">
        <w:tc>
          <w:tcPr>
            <w:tcW w:w="2161" w:type="dxa"/>
            <w:tcBorders>
              <w:top w:val="single" w:sz="4" w:space="0" w:color="auto"/>
              <w:left w:val="single" w:sz="4" w:space="0" w:color="auto"/>
              <w:bottom w:val="single" w:sz="4" w:space="0" w:color="auto"/>
              <w:right w:val="single" w:sz="4" w:space="0" w:color="auto"/>
            </w:tcBorders>
          </w:tcPr>
          <w:p w14:paraId="63C67E5A"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50EA2EAB"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30D2625" w14:textId="77777777" w:rsidR="007D2EEE" w:rsidRPr="00827389" w:rsidRDefault="007D2EEE" w:rsidP="00F100C1">
            <w:pPr>
              <w:rPr>
                <w:rFonts w:ascii="Times New Roman" w:hAnsi="Times New Roman" w:cs="Times New Roman"/>
                <w:sz w:val="24"/>
                <w:szCs w:val="24"/>
                <w:lang w:val="vi-VN"/>
              </w:rPr>
            </w:pPr>
            <w:r w:rsidRPr="00827389">
              <w:rPr>
                <w:rFonts w:ascii="Times New Roman" w:hAnsi="Times New Roman" w:cs="Times New Roman"/>
                <w:sz w:val="24"/>
                <w:szCs w:val="24"/>
                <w:lang w:val="vi-VN"/>
              </w:rPr>
              <w:t>Xóa dịch vụ</w:t>
            </w:r>
          </w:p>
        </w:tc>
      </w:tr>
      <w:tr w:rsidR="007D2EEE" w:rsidRPr="00827389" w14:paraId="66444308" w14:textId="77777777" w:rsidTr="00F100C1">
        <w:tc>
          <w:tcPr>
            <w:tcW w:w="2161" w:type="dxa"/>
            <w:tcBorders>
              <w:top w:val="single" w:sz="4" w:space="0" w:color="auto"/>
              <w:left w:val="single" w:sz="4" w:space="0" w:color="auto"/>
              <w:bottom w:val="single" w:sz="4" w:space="0" w:color="auto"/>
              <w:right w:val="single" w:sz="4" w:space="0" w:color="auto"/>
            </w:tcBorders>
          </w:tcPr>
          <w:p w14:paraId="6019A358"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29C50D7" w14:textId="77777777" w:rsidR="007D2EEE" w:rsidRPr="00827389" w:rsidRDefault="007D2EEE"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1D63B32" w14:textId="345BEA00"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 xml:space="preserve">Là chủ tiệm tôi </w:t>
            </w:r>
            <w:r w:rsidRPr="00827389">
              <w:rPr>
                <w:rFonts w:ascii="Times New Roman" w:hAnsi="Times New Roman" w:cs="Times New Roman"/>
                <w:sz w:val="24"/>
                <w:szCs w:val="24"/>
                <w:lang w:val="vi-VN"/>
              </w:rPr>
              <w:t xml:space="preserve">muốn xóa dịch vụ không </w:t>
            </w:r>
            <w:r w:rsidR="00F277BE">
              <w:rPr>
                <w:rFonts w:ascii="Times New Roman" w:hAnsi="Times New Roman" w:cs="Times New Roman"/>
                <w:sz w:val="24"/>
                <w:szCs w:val="24"/>
              </w:rPr>
              <w:t>còn áp dụng cho các đơn hàng</w:t>
            </w:r>
            <w:r w:rsidRPr="00827389">
              <w:rPr>
                <w:rFonts w:ascii="Times New Roman" w:hAnsi="Times New Roman" w:cs="Times New Roman"/>
                <w:sz w:val="24"/>
                <w:szCs w:val="24"/>
                <w:lang w:val="vi-VN"/>
              </w:rPr>
              <w:t xml:space="preserve"> trong cửa tiệm</w:t>
            </w:r>
          </w:p>
          <w:p w14:paraId="22A9C701" w14:textId="77777777" w:rsidR="007D2EEE" w:rsidRPr="00827389" w:rsidRDefault="007D2EEE" w:rsidP="00F100C1">
            <w:pPr>
              <w:rPr>
                <w:rFonts w:ascii="Times New Roman" w:hAnsi="Times New Roman" w:cs="Times New Roman"/>
                <w:sz w:val="24"/>
                <w:szCs w:val="24"/>
              </w:rPr>
            </w:pPr>
          </w:p>
        </w:tc>
      </w:tr>
      <w:tr w:rsidR="007D2EEE" w:rsidRPr="00827389" w14:paraId="34A12D84"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63CC89A8" w14:textId="77777777" w:rsidR="007D2EEE" w:rsidRPr="00827389" w:rsidRDefault="007D2EEE"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38C9E69F"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7D2EEE" w:rsidRPr="00827389" w14:paraId="3FC6CF7D"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265BECEF"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2F9D4758"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7D2EEE" w:rsidRPr="00827389" w14:paraId="1BC3DD40"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4912C40E"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6FF81829" w14:textId="77777777" w:rsidR="007D2EEE" w:rsidRPr="00827389" w:rsidRDefault="007D2EEE"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rPr>
              <w:t>Người dùng chọn chức năng quản lý</w:t>
            </w:r>
            <w:r w:rsidRPr="00827389">
              <w:rPr>
                <w:rFonts w:ascii="Times New Roman" w:hAnsi="Times New Roman" w:cs="Times New Roman"/>
                <w:sz w:val="24"/>
                <w:szCs w:val="24"/>
                <w:lang w:val="vi-VN"/>
              </w:rPr>
              <w:t xml:space="preserve"> dịch vụ</w:t>
            </w:r>
          </w:p>
        </w:tc>
      </w:tr>
      <w:tr w:rsidR="007D2EEE" w:rsidRPr="00827389" w14:paraId="42361F63"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440B9992"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0C0F4E29"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7D2EEE" w:rsidRPr="00827389" w14:paraId="0E24B2E8"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315EDE0D"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1F795E55" w14:textId="77777777" w:rsidR="007D2EEE" w:rsidRPr="00827389" w:rsidRDefault="007D2EEE" w:rsidP="007D2EEE">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lang w:val="vi-VN"/>
              </w:rPr>
              <w:t>Hệ thống xóa thành công nhân viên đã chọn</w:t>
            </w:r>
            <w:r w:rsidRPr="00827389">
              <w:rPr>
                <w:rFonts w:ascii="Times New Roman" w:hAnsi="Times New Roman" w:cs="Times New Roman"/>
                <w:sz w:val="24"/>
                <w:szCs w:val="24"/>
              </w:rPr>
              <w:t xml:space="preserve"> </w:t>
            </w:r>
          </w:p>
        </w:tc>
      </w:tr>
      <w:tr w:rsidR="007D2EEE" w:rsidRPr="00827389" w14:paraId="442AF393"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30F02175"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074061AB" w14:textId="77777777" w:rsidR="007D2EEE" w:rsidRPr="00827389" w:rsidRDefault="007D2EEE" w:rsidP="007D2EEE">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4BEFA0A2" w14:textId="77777777" w:rsidR="007D2EEE" w:rsidRPr="00827389" w:rsidRDefault="007D2EEE" w:rsidP="007D2EEE">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rPr>
              <w:t xml:space="preserve">Chọn chức năng quản lí </w:t>
            </w:r>
            <w:r w:rsidRPr="00827389">
              <w:rPr>
                <w:rFonts w:ascii="Times New Roman" w:hAnsi="Times New Roman" w:cs="Times New Roman"/>
                <w:sz w:val="24"/>
                <w:szCs w:val="24"/>
                <w:lang w:val="vi-VN"/>
              </w:rPr>
              <w:t>dịch vụ</w:t>
            </w:r>
          </w:p>
          <w:p w14:paraId="42F23394" w14:textId="77777777" w:rsidR="007D2EEE" w:rsidRPr="00827389" w:rsidRDefault="007D2EEE" w:rsidP="007D2EEE">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lang w:val="vi-VN"/>
              </w:rPr>
              <w:t>Chọn dịch vụ cần xóa</w:t>
            </w:r>
          </w:p>
          <w:p w14:paraId="60B18E9A" w14:textId="77777777" w:rsidR="007D2EEE" w:rsidRPr="00827389" w:rsidRDefault="007D2EEE" w:rsidP="007D2EEE">
            <w:pPr>
              <w:pStyle w:val="ListParagraph"/>
              <w:numPr>
                <w:ilvl w:val="0"/>
                <w:numId w:val="33"/>
              </w:numPr>
              <w:rPr>
                <w:rFonts w:ascii="Times New Roman" w:hAnsi="Times New Roman" w:cs="Times New Roman"/>
                <w:sz w:val="24"/>
                <w:szCs w:val="24"/>
              </w:rPr>
            </w:pPr>
            <w:r w:rsidRPr="00827389">
              <w:rPr>
                <w:rFonts w:ascii="Times New Roman" w:hAnsi="Times New Roman" w:cs="Times New Roman"/>
                <w:sz w:val="24"/>
                <w:szCs w:val="24"/>
                <w:lang w:val="vi-VN"/>
              </w:rPr>
              <w:t>Hệ thống hiển thị “Bạn muốn xóa dịch vụ”</w:t>
            </w:r>
          </w:p>
          <w:p w14:paraId="16B8A1FC" w14:textId="77777777" w:rsidR="007D2EEE" w:rsidRPr="00827389" w:rsidRDefault="007D2EEE" w:rsidP="007D2EEE">
            <w:pPr>
              <w:pStyle w:val="ListParagraph"/>
              <w:numPr>
                <w:ilvl w:val="0"/>
                <w:numId w:val="33"/>
              </w:numPr>
              <w:rPr>
                <w:rFonts w:ascii="Times New Roman" w:hAnsi="Times New Roman" w:cs="Times New Roman"/>
                <w:sz w:val="24"/>
                <w:szCs w:val="24"/>
                <w:lang w:val="vi-VN"/>
              </w:rPr>
            </w:pPr>
            <w:r w:rsidRPr="00827389">
              <w:rPr>
                <w:rFonts w:ascii="Times New Roman" w:hAnsi="Times New Roman" w:cs="Times New Roman"/>
                <w:sz w:val="24"/>
                <w:szCs w:val="24"/>
                <w:lang w:val="vi-VN"/>
              </w:rPr>
              <w:t>Thành công xóa dịch vụ</w:t>
            </w:r>
          </w:p>
        </w:tc>
      </w:tr>
      <w:tr w:rsidR="007D2EEE" w:rsidRPr="00827389" w14:paraId="0ED0CE81"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3ECF1CA1"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2A8A183E" w14:textId="77777777" w:rsidR="007D2EEE" w:rsidRPr="00827389" w:rsidRDefault="007D2EEE" w:rsidP="00F100C1">
            <w:pPr>
              <w:pStyle w:val="ListParagraph"/>
              <w:rPr>
                <w:rFonts w:ascii="Times New Roman" w:hAnsi="Times New Roman" w:cs="Times New Roman"/>
                <w:sz w:val="24"/>
                <w:szCs w:val="24"/>
              </w:rPr>
            </w:pPr>
            <w:r w:rsidRPr="00827389">
              <w:rPr>
                <w:rFonts w:ascii="Times New Roman" w:hAnsi="Times New Roman" w:cs="Times New Roman"/>
                <w:sz w:val="24"/>
                <w:szCs w:val="24"/>
              </w:rPr>
              <w:t>N/A</w:t>
            </w:r>
          </w:p>
        </w:tc>
      </w:tr>
      <w:tr w:rsidR="007D2EEE" w:rsidRPr="00827389" w14:paraId="66EB3BE7"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7B8EE561"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76B7DE3" w14:textId="47D344DB" w:rsidR="009A3C9E" w:rsidRDefault="009A3C9E"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thành công thì vào màn hình trang chủ, nếu khôn ghtif h=kết thúc</w:t>
            </w:r>
          </w:p>
          <w:p w14:paraId="3402B51F" w14:textId="4AD779E1" w:rsidR="007D2EEE" w:rsidRPr="009A3C9E" w:rsidRDefault="009A3C9E" w:rsidP="00F100C1">
            <w:pPr>
              <w:pStyle w:val="ListParagraph"/>
              <w:ind w:left="0"/>
              <w:rPr>
                <w:rFonts w:ascii="Times New Roman" w:hAnsi="Times New Roman" w:cs="Times New Roman"/>
                <w:sz w:val="24"/>
                <w:szCs w:val="24"/>
              </w:rPr>
            </w:pPr>
            <w:r>
              <w:rPr>
                <w:rFonts w:ascii="Times New Roman" w:hAnsi="Times New Roman" w:cs="Times New Roman"/>
                <w:sz w:val="24"/>
                <w:szCs w:val="24"/>
              </w:rPr>
              <w:t>4a.</w:t>
            </w:r>
            <w:r w:rsidR="007D2EEE" w:rsidRPr="00827389">
              <w:rPr>
                <w:rFonts w:ascii="Times New Roman" w:hAnsi="Times New Roman" w:cs="Times New Roman"/>
                <w:sz w:val="24"/>
                <w:szCs w:val="24"/>
                <w:lang w:val="vi-VN"/>
              </w:rPr>
              <w:t>Nếu thực hiện thao tác thành công hệ thống báo “Hiển thị xóa thành công” , nếu thực hiện thao tác không thành công thì hệ thống hủy thao tác và kết thúc.</w:t>
            </w:r>
          </w:p>
        </w:tc>
      </w:tr>
      <w:tr w:rsidR="007D2EEE" w:rsidRPr="00827389" w14:paraId="779640C0"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6965FE5B"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08DBE96A"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7D2EEE" w:rsidRPr="00827389" w14:paraId="75DC4201"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5A3EFD42"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3D86C264" w14:textId="77777777" w:rsidR="007D2EEE" w:rsidRPr="00827389" w:rsidRDefault="007D2EEE"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1DDD0BBD" w14:textId="77777777" w:rsidR="007D2EEE" w:rsidRPr="00827389" w:rsidRDefault="007D2EEE" w:rsidP="007D2EEE">
      <w:pPr>
        <w:rPr>
          <w:rFonts w:ascii="Times New Roman" w:hAnsi="Times New Roman" w:cs="Times New Roman"/>
          <w:lang w:val="vi-VN"/>
        </w:rPr>
      </w:pPr>
    </w:p>
    <w:p w14:paraId="44181060" w14:textId="77777777" w:rsidR="007D2EEE" w:rsidRPr="00827389" w:rsidRDefault="007D2EEE" w:rsidP="007D2EEE">
      <w:pPr>
        <w:rPr>
          <w:rFonts w:ascii="Times New Roman" w:hAnsi="Times New Roman" w:cs="Times New Roman"/>
          <w:lang w:val="vi-VN"/>
        </w:rPr>
      </w:pPr>
    </w:p>
    <w:p w14:paraId="6A390DFC" w14:textId="39A80A7D" w:rsidR="007D2EEE" w:rsidRPr="00827389" w:rsidRDefault="001D6A02" w:rsidP="007D2EEE">
      <w:pPr>
        <w:rPr>
          <w:rFonts w:ascii="Times New Roman" w:hAnsi="Times New Roman" w:cs="Times New Roman"/>
          <w:lang w:val="vi-VN"/>
        </w:rPr>
      </w:pPr>
      <w:r>
        <w:rPr>
          <w:noProof/>
          <w:lang w:val="vi-VN"/>
        </w:rPr>
        <w:lastRenderedPageBreak/>
        <w:drawing>
          <wp:inline distT="0" distB="0" distL="0" distR="0" wp14:anchorId="5C5FF28B" wp14:editId="48860598">
            <wp:extent cx="6300543" cy="6766560"/>
            <wp:effectExtent l="0" t="0" r="5080" b="0"/>
            <wp:docPr id="1237071005"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71005" name="Picture 2" descr="A picture containing text, screenshot, diagram, lin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0985" cy="6767035"/>
                    </a:xfrm>
                    <a:prstGeom prst="rect">
                      <a:avLst/>
                    </a:prstGeom>
                    <a:noFill/>
                    <a:ln>
                      <a:noFill/>
                    </a:ln>
                  </pic:spPr>
                </pic:pic>
              </a:graphicData>
            </a:graphic>
          </wp:inline>
        </w:drawing>
      </w:r>
      <w:r w:rsidR="00D65AB2" w:rsidRPr="00827389">
        <w:rPr>
          <w:rFonts w:ascii="Times New Roman" w:hAnsi="Times New Roman" w:cs="Times New Roman"/>
          <w:lang w:val="vi-VN"/>
        </w:rPr>
        <w:t xml:space="preserve"> </w:t>
      </w:r>
      <w:r w:rsidR="007D2EEE" w:rsidRPr="00827389">
        <w:rPr>
          <w:rFonts w:ascii="Times New Roman" w:hAnsi="Times New Roman" w:cs="Times New Roman"/>
          <w:lang w:val="vi-VN"/>
        </w:rPr>
        <w:br w:type="page"/>
      </w:r>
    </w:p>
    <w:p w14:paraId="3F6CF17B" w14:textId="60F7CB0E" w:rsidR="007D2EEE" w:rsidRPr="00827389" w:rsidRDefault="007D2EEE" w:rsidP="007D2EEE">
      <w:pPr>
        <w:pStyle w:val="Heading3"/>
        <w:rPr>
          <w:rFonts w:cs="Times New Roman"/>
        </w:rPr>
      </w:pPr>
      <w:bookmarkStart w:id="34" w:name="_Toc133690918"/>
      <w:bookmarkStart w:id="35" w:name="_Toc133692878"/>
      <w:r w:rsidRPr="00827389">
        <w:rPr>
          <w:rFonts w:cs="Times New Roman"/>
        </w:rPr>
        <w:lastRenderedPageBreak/>
        <w:t>Sửa dịch vụ</w:t>
      </w:r>
      <w:bookmarkEnd w:id="34"/>
      <w:bookmarkEnd w:id="35"/>
    </w:p>
    <w:tbl>
      <w:tblPr>
        <w:tblStyle w:val="TableGrid"/>
        <w:tblW w:w="0" w:type="auto"/>
        <w:tblInd w:w="85" w:type="dxa"/>
        <w:tblLook w:val="04A0" w:firstRow="1" w:lastRow="0" w:firstColumn="1" w:lastColumn="0" w:noHBand="0" w:noVBand="1"/>
      </w:tblPr>
      <w:tblGrid>
        <w:gridCol w:w="2070"/>
        <w:gridCol w:w="7195"/>
      </w:tblGrid>
      <w:tr w:rsidR="007D2EEE" w:rsidRPr="00827389" w14:paraId="1972763E" w14:textId="77777777" w:rsidTr="00F100C1">
        <w:tc>
          <w:tcPr>
            <w:tcW w:w="2070" w:type="dxa"/>
            <w:tcBorders>
              <w:top w:val="single" w:sz="4" w:space="0" w:color="auto"/>
              <w:left w:val="single" w:sz="4" w:space="0" w:color="auto"/>
              <w:bottom w:val="single" w:sz="4" w:space="0" w:color="auto"/>
              <w:right w:val="single" w:sz="4" w:space="0" w:color="auto"/>
            </w:tcBorders>
          </w:tcPr>
          <w:p w14:paraId="7FE8ADCD"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ID</w:t>
            </w:r>
          </w:p>
          <w:p w14:paraId="1C609F9D" w14:textId="77777777" w:rsidR="007D2EEE" w:rsidRPr="00827389" w:rsidRDefault="007D2EEE"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1D8138A"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3.3</w:t>
            </w:r>
          </w:p>
        </w:tc>
      </w:tr>
      <w:tr w:rsidR="007D2EEE" w:rsidRPr="00827389" w14:paraId="27F8B1C7" w14:textId="77777777" w:rsidTr="00F100C1">
        <w:tc>
          <w:tcPr>
            <w:tcW w:w="2070" w:type="dxa"/>
            <w:tcBorders>
              <w:top w:val="single" w:sz="4" w:space="0" w:color="auto"/>
              <w:left w:val="single" w:sz="4" w:space="0" w:color="auto"/>
              <w:bottom w:val="single" w:sz="4" w:space="0" w:color="auto"/>
              <w:right w:val="single" w:sz="4" w:space="0" w:color="auto"/>
            </w:tcBorders>
          </w:tcPr>
          <w:p w14:paraId="572EEB95"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name</w:t>
            </w:r>
          </w:p>
          <w:p w14:paraId="3E10A2C6" w14:textId="77777777" w:rsidR="007D2EEE" w:rsidRPr="00827389" w:rsidRDefault="007D2EEE"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F415222"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Sửa</w:t>
            </w:r>
            <w:r w:rsidRPr="00827389">
              <w:rPr>
                <w:rFonts w:ascii="Times New Roman" w:eastAsia="Calibri" w:hAnsi="Times New Roman" w:cs="Times New Roman"/>
                <w:sz w:val="24"/>
                <w:szCs w:val="24"/>
                <w:lang w:val="vi-VN"/>
              </w:rPr>
              <w:t xml:space="preserve"> dịch vụ</w:t>
            </w:r>
          </w:p>
        </w:tc>
      </w:tr>
      <w:tr w:rsidR="007D2EEE" w:rsidRPr="00827389" w14:paraId="7368B969" w14:textId="77777777" w:rsidTr="00F100C1">
        <w:tc>
          <w:tcPr>
            <w:tcW w:w="2070" w:type="dxa"/>
            <w:tcBorders>
              <w:top w:val="single" w:sz="4" w:space="0" w:color="auto"/>
              <w:left w:val="single" w:sz="4" w:space="0" w:color="auto"/>
              <w:bottom w:val="single" w:sz="4" w:space="0" w:color="auto"/>
              <w:right w:val="single" w:sz="4" w:space="0" w:color="auto"/>
            </w:tcBorders>
          </w:tcPr>
          <w:p w14:paraId="0AC8E774"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Description</w:t>
            </w:r>
          </w:p>
          <w:p w14:paraId="5863FD8B" w14:textId="77777777" w:rsidR="007D2EEE" w:rsidRPr="00827389" w:rsidRDefault="007D2EEE"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F02A460"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 xml:space="preserve"> Là</w:t>
            </w:r>
            <w:r w:rsidRPr="00827389">
              <w:rPr>
                <w:rFonts w:ascii="Times New Roman" w:eastAsia="Calibri" w:hAnsi="Times New Roman" w:cs="Times New Roman"/>
                <w:sz w:val="24"/>
                <w:szCs w:val="24"/>
                <w:lang w:val="vi-VN"/>
              </w:rPr>
              <w:t xml:space="preserve"> chủ tiệm, </w:t>
            </w:r>
            <w:r w:rsidRPr="00827389">
              <w:rPr>
                <w:rFonts w:ascii="Times New Roman" w:eastAsia="Calibri" w:hAnsi="Times New Roman" w:cs="Times New Roman"/>
                <w:sz w:val="24"/>
                <w:szCs w:val="24"/>
              </w:rPr>
              <w:t>tôi muốn sửa</w:t>
            </w:r>
            <w:r w:rsidRPr="00827389">
              <w:rPr>
                <w:rFonts w:ascii="Times New Roman" w:eastAsia="Calibri" w:hAnsi="Times New Roman" w:cs="Times New Roman"/>
                <w:sz w:val="24"/>
                <w:szCs w:val="24"/>
                <w:lang w:val="vi-VN"/>
              </w:rPr>
              <w:t xml:space="preserve"> thông tin dịch vụ</w:t>
            </w:r>
          </w:p>
        </w:tc>
      </w:tr>
      <w:tr w:rsidR="007D2EEE" w:rsidRPr="00827389" w14:paraId="136AB7F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39DD660"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2935E3A3" w14:textId="0F3AF810"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 tiệm</w:t>
            </w:r>
          </w:p>
        </w:tc>
      </w:tr>
      <w:tr w:rsidR="007D2EEE" w:rsidRPr="00827389" w14:paraId="5E22817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0211B3D"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111E9ABA"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High</w:t>
            </w:r>
          </w:p>
        </w:tc>
      </w:tr>
      <w:tr w:rsidR="007D2EEE" w:rsidRPr="00827389" w14:paraId="589EB3C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CCD039B"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101033C5"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cửa hàng, nhân viên vào hệ thống quản lí dịch vụ</w:t>
            </w:r>
          </w:p>
        </w:tc>
      </w:tr>
      <w:tr w:rsidR="007D2EEE" w:rsidRPr="00827389" w14:paraId="29098C2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B62CCE0"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785A9E70" w14:textId="77777777" w:rsidR="007D2EEE" w:rsidRPr="00827389" w:rsidRDefault="007D2EEE" w:rsidP="007D2EEE">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Đã đăng nhập vào hệ thống</w:t>
            </w:r>
          </w:p>
          <w:p w14:paraId="477D3290" w14:textId="77777777" w:rsidR="007D2EEE" w:rsidRPr="00827389" w:rsidRDefault="007D2EEE" w:rsidP="007D2EEE">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 xml:space="preserve">Thông tin </w:t>
            </w:r>
            <w:r w:rsidRPr="00827389">
              <w:rPr>
                <w:rFonts w:ascii="Times New Roman" w:eastAsia="Calibri" w:hAnsi="Times New Roman" w:cs="Times New Roman"/>
                <w:sz w:val="24"/>
                <w:szCs w:val="24"/>
                <w:lang w:val="vi-VN"/>
              </w:rPr>
              <w:t xml:space="preserve"> dịch vụ đã được lưu trên hệ thống</w:t>
            </w:r>
          </w:p>
        </w:tc>
      </w:tr>
      <w:tr w:rsidR="007D2EEE" w:rsidRPr="00827389" w14:paraId="4EAE8BF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E52F688"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7FC89FFC" w14:textId="77777777" w:rsidR="007D2EEE" w:rsidRPr="00827389" w:rsidRDefault="007D2EEE" w:rsidP="007D2EEE">
            <w:pPr>
              <w:pStyle w:val="ListParagraph"/>
              <w:numPr>
                <w:ilvl w:val="0"/>
                <w:numId w:val="27"/>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 thống quản</w:t>
            </w:r>
            <w:r w:rsidRPr="00827389">
              <w:rPr>
                <w:rFonts w:ascii="Times New Roman" w:eastAsia="Calibri" w:hAnsi="Times New Roman" w:cs="Times New Roman"/>
                <w:sz w:val="24"/>
                <w:szCs w:val="24"/>
                <w:lang w:val="vi-VN"/>
              </w:rPr>
              <w:t xml:space="preserve"> lí dịch vụ</w:t>
            </w:r>
          </w:p>
        </w:tc>
      </w:tr>
      <w:tr w:rsidR="007D2EEE" w:rsidRPr="00827389" w14:paraId="1A2CFEB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93D7C72"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66DBEDD7" w14:textId="31FF88F4" w:rsidR="007D2EEE" w:rsidRPr="00827389" w:rsidRDefault="007D2EEE" w:rsidP="007D2EEE">
            <w:pPr>
              <w:pStyle w:val="ListParagraph"/>
              <w:numPr>
                <w:ilvl w:val="0"/>
                <w:numId w:val="34"/>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đăng nhập vào hệ thống</w:t>
            </w:r>
          </w:p>
          <w:p w14:paraId="1E403570" w14:textId="3335D661" w:rsidR="007D2EEE" w:rsidRPr="00827389" w:rsidRDefault="007D2EEE" w:rsidP="007D2EEE">
            <w:pPr>
              <w:pStyle w:val="ListParagraph"/>
              <w:numPr>
                <w:ilvl w:val="0"/>
                <w:numId w:val="34"/>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viên thực hiện chức năng sửa thông tin trên trang quản lí dịch vụ</w:t>
            </w:r>
          </w:p>
          <w:p w14:paraId="204EC57C" w14:textId="336E03A2" w:rsidR="007D2EEE" w:rsidRPr="00827389" w:rsidRDefault="007D2EEE" w:rsidP="007D2EEE">
            <w:pPr>
              <w:pStyle w:val="ListParagraph"/>
              <w:numPr>
                <w:ilvl w:val="0"/>
                <w:numId w:val="34"/>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bấm nút “lưu”</w:t>
            </w:r>
          </w:p>
          <w:p w14:paraId="08FAD794" w14:textId="77777777" w:rsidR="007D2EEE" w:rsidRPr="00827389" w:rsidRDefault="007D2EEE" w:rsidP="007D2EEE">
            <w:pPr>
              <w:pStyle w:val="ListParagraph"/>
              <w:numPr>
                <w:ilvl w:val="0"/>
                <w:numId w:val="34"/>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w:t>
            </w:r>
            <w:r w:rsidRPr="00827389">
              <w:rPr>
                <w:rFonts w:ascii="Times New Roman" w:eastAsia="Calibri" w:hAnsi="Times New Roman" w:cs="Times New Roman"/>
                <w:sz w:val="24"/>
                <w:szCs w:val="24"/>
                <w:lang w:val="vi-VN"/>
              </w:rPr>
              <w:t xml:space="preserve"> thống lưu thôgn tin được cập nhật</w:t>
            </w:r>
          </w:p>
        </w:tc>
      </w:tr>
      <w:tr w:rsidR="007D2EEE" w:rsidRPr="00827389" w14:paraId="2791A25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B3483ED"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38B605F2"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Huỷ thao tác cập nhật</w:t>
            </w:r>
          </w:p>
          <w:p w14:paraId="3A0EEF81" w14:textId="77777777" w:rsidR="007D2EEE" w:rsidRPr="00827389" w:rsidRDefault="007D2EEE"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1: Chủ tiệm</w:t>
            </w:r>
            <w:r w:rsidRPr="00827389">
              <w:rPr>
                <w:rFonts w:ascii="Times New Roman" w:eastAsia="Calibri" w:hAnsi="Times New Roman" w:cs="Times New Roman"/>
                <w:sz w:val="24"/>
                <w:szCs w:val="24"/>
                <w:lang w:val="vi-VN"/>
              </w:rPr>
              <w:t>, nhân viên</w:t>
            </w:r>
            <w:r w:rsidRPr="00827389">
              <w:rPr>
                <w:rFonts w:ascii="Times New Roman" w:eastAsia="Calibri" w:hAnsi="Times New Roman" w:cs="Times New Roman"/>
                <w:sz w:val="24"/>
                <w:szCs w:val="24"/>
              </w:rPr>
              <w:t xml:space="preserve"> bấm nút “Huỷ”</w:t>
            </w:r>
          </w:p>
          <w:p w14:paraId="6A06F27D"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2: Hệ thống huỷ các thao tác và hiển thị lại màn hình quản lý dịch</w:t>
            </w:r>
            <w:r w:rsidRPr="00827389">
              <w:rPr>
                <w:rFonts w:ascii="Times New Roman" w:eastAsia="Calibri" w:hAnsi="Times New Roman" w:cs="Times New Roman"/>
                <w:sz w:val="24"/>
                <w:szCs w:val="24"/>
                <w:lang w:val="vi-VN"/>
              </w:rPr>
              <w:t xml:space="preserve"> vụ</w:t>
            </w:r>
            <w:r w:rsidRPr="00827389">
              <w:rPr>
                <w:rFonts w:ascii="Times New Roman" w:eastAsia="Calibri" w:hAnsi="Times New Roman" w:cs="Times New Roman"/>
                <w:sz w:val="24"/>
                <w:szCs w:val="24"/>
              </w:rPr>
              <w:t xml:space="preserve"> ban đầu.</w:t>
            </w:r>
          </w:p>
        </w:tc>
      </w:tr>
      <w:tr w:rsidR="007D2EEE" w:rsidRPr="00827389" w14:paraId="30B156B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90CCF66"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1B7D4AF5" w14:textId="77777777" w:rsidR="007D2EEE" w:rsidRPr="00827389" w:rsidRDefault="007D2EEE"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1a</w:t>
            </w:r>
            <w:r w:rsidRPr="00827389">
              <w:rPr>
                <w:rFonts w:ascii="Times New Roman" w:eastAsia="Calibri" w:hAnsi="Times New Roman" w:cs="Times New Roman"/>
                <w:sz w:val="24"/>
                <w:szCs w:val="24"/>
                <w:lang w:val="vi-VN"/>
              </w:rPr>
              <w:t xml:space="preserve"> nếu thành công hiển thị màn hình quản lí dịch vụ nếu đăng nhập không thành công thì kết thúc.</w:t>
            </w:r>
          </w:p>
        </w:tc>
      </w:tr>
      <w:tr w:rsidR="007D2EEE" w:rsidRPr="00827389" w14:paraId="5E9BBDC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E59AAA4"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70F41377"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r w:rsidR="007D2EEE" w:rsidRPr="00827389" w14:paraId="078FAF5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7CC7DBF"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1B00C4EE" w14:textId="77777777" w:rsidR="007D2EEE" w:rsidRPr="00827389" w:rsidRDefault="007D2EEE"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bl>
    <w:p w14:paraId="59DB9D8E" w14:textId="77777777" w:rsidR="007D2EEE" w:rsidRPr="00827389" w:rsidRDefault="007D2EEE" w:rsidP="007D2EEE">
      <w:pPr>
        <w:rPr>
          <w:rFonts w:ascii="Times New Roman" w:hAnsi="Times New Roman" w:cs="Times New Roman"/>
        </w:rPr>
      </w:pPr>
    </w:p>
    <w:p w14:paraId="4AD47CAA" w14:textId="4B0C2CA3" w:rsidR="007D2EEE" w:rsidRPr="00827389" w:rsidRDefault="000D08E1" w:rsidP="007D2EEE">
      <w:pPr>
        <w:rPr>
          <w:rFonts w:ascii="Times New Roman" w:hAnsi="Times New Roman" w:cs="Times New Roman"/>
        </w:rPr>
      </w:pPr>
      <w:r w:rsidRPr="00827389">
        <w:rPr>
          <w:rFonts w:ascii="Times New Roman" w:hAnsi="Times New Roman" w:cs="Times New Roman"/>
          <w:noProof/>
        </w:rPr>
        <w:lastRenderedPageBreak/>
        <w:drawing>
          <wp:inline distT="0" distB="0" distL="0" distR="0" wp14:anchorId="18530062" wp14:editId="465CD6D9">
            <wp:extent cx="6569242" cy="4267200"/>
            <wp:effectExtent l="0" t="0" r="3175" b="0"/>
            <wp:docPr id="5"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75043" cy="4270968"/>
                    </a:xfrm>
                    <a:prstGeom prst="rect">
                      <a:avLst/>
                    </a:prstGeom>
                    <a:noFill/>
                    <a:ln>
                      <a:noFill/>
                    </a:ln>
                  </pic:spPr>
                </pic:pic>
              </a:graphicData>
            </a:graphic>
          </wp:inline>
        </w:drawing>
      </w:r>
    </w:p>
    <w:p w14:paraId="2BAB1C91" w14:textId="28543995" w:rsidR="000D08E1" w:rsidRPr="00827389" w:rsidRDefault="000D08E1" w:rsidP="007D2EEE">
      <w:pPr>
        <w:rPr>
          <w:rFonts w:ascii="Times New Roman" w:hAnsi="Times New Roman" w:cs="Times New Roman"/>
        </w:rPr>
      </w:pPr>
      <w:r w:rsidRPr="00827389">
        <w:rPr>
          <w:rFonts w:ascii="Times New Roman" w:hAnsi="Times New Roman" w:cs="Times New Roman"/>
        </w:rPr>
        <w:br w:type="page"/>
      </w:r>
    </w:p>
    <w:p w14:paraId="4231C9B8" w14:textId="77777777" w:rsidR="007D2EEE" w:rsidRPr="00827389" w:rsidRDefault="007D2EEE" w:rsidP="007D2EEE">
      <w:pPr>
        <w:rPr>
          <w:rFonts w:ascii="Times New Roman" w:hAnsi="Times New Roman" w:cs="Times New Roman"/>
        </w:rPr>
      </w:pPr>
    </w:p>
    <w:p w14:paraId="2702D4D1" w14:textId="5E91780C" w:rsidR="007D2EEE" w:rsidRPr="00827389" w:rsidRDefault="007D2EEE" w:rsidP="007D2EEE">
      <w:pPr>
        <w:pStyle w:val="Heading3"/>
        <w:rPr>
          <w:rFonts w:cs="Times New Roman"/>
        </w:rPr>
      </w:pPr>
      <w:bookmarkStart w:id="36" w:name="_Toc133690919"/>
      <w:bookmarkStart w:id="37" w:name="_Toc133692879"/>
      <w:r w:rsidRPr="00827389">
        <w:rPr>
          <w:rFonts w:cs="Times New Roman"/>
        </w:rPr>
        <w:t>Tìm kiếm dịch vụ</w:t>
      </w:r>
      <w:bookmarkEnd w:id="36"/>
      <w:bookmarkEnd w:id="37"/>
    </w:p>
    <w:tbl>
      <w:tblPr>
        <w:tblStyle w:val="TableGrid"/>
        <w:tblW w:w="0" w:type="auto"/>
        <w:tblInd w:w="720" w:type="dxa"/>
        <w:tblLook w:val="04A0" w:firstRow="1" w:lastRow="0" w:firstColumn="1" w:lastColumn="0" w:noHBand="0" w:noVBand="1"/>
      </w:tblPr>
      <w:tblGrid>
        <w:gridCol w:w="1827"/>
        <w:gridCol w:w="6803"/>
      </w:tblGrid>
      <w:tr w:rsidR="007D2EEE" w:rsidRPr="00827389" w14:paraId="7A13662C" w14:textId="77777777" w:rsidTr="00F100C1">
        <w:tc>
          <w:tcPr>
            <w:tcW w:w="1827" w:type="dxa"/>
          </w:tcPr>
          <w:p w14:paraId="1EA05124"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ID</w:t>
            </w:r>
          </w:p>
        </w:tc>
        <w:tc>
          <w:tcPr>
            <w:tcW w:w="6803" w:type="dxa"/>
          </w:tcPr>
          <w:p w14:paraId="07559A76" w14:textId="06B961E6" w:rsidR="007D2EEE" w:rsidRPr="00827389" w:rsidRDefault="00F140C3" w:rsidP="00F100C1">
            <w:pPr>
              <w:pStyle w:val="ListParagraph"/>
              <w:spacing w:before="120"/>
              <w:ind w:left="0"/>
              <w:jc w:val="both"/>
              <w:rPr>
                <w:rFonts w:ascii="Times New Roman" w:hAnsi="Times New Roman" w:cs="Times New Roman"/>
                <w:noProof/>
                <w:sz w:val="24"/>
                <w:szCs w:val="24"/>
              </w:rPr>
            </w:pPr>
            <w:r>
              <w:rPr>
                <w:rFonts w:ascii="Times New Roman" w:hAnsi="Times New Roman" w:cs="Times New Roman"/>
                <w:noProof/>
                <w:sz w:val="24"/>
                <w:szCs w:val="24"/>
              </w:rPr>
              <w:t>3.4</w:t>
            </w:r>
          </w:p>
        </w:tc>
      </w:tr>
      <w:tr w:rsidR="007D2EEE" w:rsidRPr="00827389" w14:paraId="07ED3195" w14:textId="77777777" w:rsidTr="00F100C1">
        <w:tc>
          <w:tcPr>
            <w:tcW w:w="1827" w:type="dxa"/>
          </w:tcPr>
          <w:p w14:paraId="5543A6DC"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Use case Name</w:t>
            </w:r>
          </w:p>
        </w:tc>
        <w:tc>
          <w:tcPr>
            <w:tcW w:w="6803" w:type="dxa"/>
          </w:tcPr>
          <w:p w14:paraId="1F652FF3"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Tìm kiếm dịch vụ</w:t>
            </w:r>
          </w:p>
        </w:tc>
      </w:tr>
      <w:tr w:rsidR="007D2EEE" w:rsidRPr="00827389" w14:paraId="2B40699A" w14:textId="77777777" w:rsidTr="00F100C1">
        <w:tc>
          <w:tcPr>
            <w:tcW w:w="1827" w:type="dxa"/>
          </w:tcPr>
          <w:p w14:paraId="3193CC5D"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Description</w:t>
            </w:r>
          </w:p>
        </w:tc>
        <w:tc>
          <w:tcPr>
            <w:tcW w:w="6803" w:type="dxa"/>
          </w:tcPr>
          <w:p w14:paraId="0E13DE36" w14:textId="57C5E1BA"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Là chủ </w:t>
            </w:r>
            <w:r w:rsidR="001D6A02">
              <w:rPr>
                <w:rFonts w:ascii="Times New Roman" w:hAnsi="Times New Roman" w:cs="Times New Roman"/>
                <w:noProof/>
                <w:sz w:val="24"/>
                <w:szCs w:val="24"/>
              </w:rPr>
              <w:t>tiệm</w:t>
            </w:r>
            <w:r w:rsidRPr="00827389">
              <w:rPr>
                <w:rFonts w:ascii="Times New Roman" w:hAnsi="Times New Roman" w:cs="Times New Roman"/>
                <w:noProof/>
                <w:sz w:val="24"/>
                <w:szCs w:val="24"/>
              </w:rPr>
              <w:t xml:space="preserve">, tôi muốn tìm kiếm các dịch vụ </w:t>
            </w:r>
          </w:p>
        </w:tc>
      </w:tr>
      <w:tr w:rsidR="007D2EEE" w:rsidRPr="00827389" w14:paraId="13C2DCCC" w14:textId="77777777" w:rsidTr="00F100C1">
        <w:tc>
          <w:tcPr>
            <w:tcW w:w="1827" w:type="dxa"/>
          </w:tcPr>
          <w:p w14:paraId="61200452"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Actor</w:t>
            </w:r>
          </w:p>
        </w:tc>
        <w:tc>
          <w:tcPr>
            <w:tcW w:w="6803" w:type="dxa"/>
          </w:tcPr>
          <w:p w14:paraId="2452B3A7" w14:textId="4679AB94"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Chủ </w:t>
            </w:r>
            <w:r w:rsidR="001D6A02">
              <w:rPr>
                <w:rFonts w:ascii="Times New Roman" w:hAnsi="Times New Roman" w:cs="Times New Roman"/>
                <w:noProof/>
                <w:sz w:val="24"/>
                <w:szCs w:val="24"/>
              </w:rPr>
              <w:t>tiệm</w:t>
            </w:r>
          </w:p>
        </w:tc>
      </w:tr>
      <w:tr w:rsidR="007D2EEE" w:rsidRPr="00827389" w14:paraId="0E5E8426" w14:textId="77777777" w:rsidTr="00F100C1">
        <w:tc>
          <w:tcPr>
            <w:tcW w:w="1827" w:type="dxa"/>
          </w:tcPr>
          <w:p w14:paraId="359D2A65"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Triggers</w:t>
            </w:r>
          </w:p>
        </w:tc>
        <w:tc>
          <w:tcPr>
            <w:tcW w:w="6803" w:type="dxa"/>
          </w:tcPr>
          <w:p w14:paraId="69702594"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Người dùng muốn tìm kiếm dịch vụ của cửa hàng</w:t>
            </w:r>
          </w:p>
        </w:tc>
      </w:tr>
      <w:tr w:rsidR="007D2EEE" w:rsidRPr="00827389" w14:paraId="13E7EDDB" w14:textId="77777777" w:rsidTr="00F100C1">
        <w:tc>
          <w:tcPr>
            <w:tcW w:w="1827" w:type="dxa"/>
          </w:tcPr>
          <w:p w14:paraId="5B005010"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Pre-Conditions</w:t>
            </w:r>
          </w:p>
        </w:tc>
        <w:tc>
          <w:tcPr>
            <w:tcW w:w="6803" w:type="dxa"/>
          </w:tcPr>
          <w:p w14:paraId="360C60BC" w14:textId="77777777" w:rsidR="007D2EEE" w:rsidRPr="00827389" w:rsidRDefault="007D2EEE" w:rsidP="007D2EEE">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Đăng nhập vào hệ thống</w:t>
            </w:r>
          </w:p>
        </w:tc>
      </w:tr>
      <w:tr w:rsidR="007D2EEE" w:rsidRPr="00827389" w14:paraId="0C0D572C" w14:textId="77777777" w:rsidTr="00F100C1">
        <w:tc>
          <w:tcPr>
            <w:tcW w:w="1827" w:type="dxa"/>
          </w:tcPr>
          <w:p w14:paraId="439CB111"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Post-Conditión</w:t>
            </w:r>
          </w:p>
        </w:tc>
        <w:tc>
          <w:tcPr>
            <w:tcW w:w="6803" w:type="dxa"/>
          </w:tcPr>
          <w:p w14:paraId="6D41B017" w14:textId="77777777" w:rsidR="007D2EEE" w:rsidRPr="00827389" w:rsidRDefault="007D2EEE" w:rsidP="007D2EEE">
            <w:pPr>
              <w:pStyle w:val="ListParagraph"/>
              <w:numPr>
                <w:ilvl w:val="0"/>
                <w:numId w:val="24"/>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Thông tin các dịch vụ liên quan  </w:t>
            </w:r>
          </w:p>
        </w:tc>
      </w:tr>
      <w:tr w:rsidR="007D2EEE" w:rsidRPr="00827389" w14:paraId="1C3363DD" w14:textId="77777777" w:rsidTr="00F100C1">
        <w:tc>
          <w:tcPr>
            <w:tcW w:w="1827" w:type="dxa"/>
          </w:tcPr>
          <w:p w14:paraId="76D5ED5A"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Main flow</w:t>
            </w:r>
          </w:p>
        </w:tc>
        <w:tc>
          <w:tcPr>
            <w:tcW w:w="6803" w:type="dxa"/>
          </w:tcPr>
          <w:p w14:paraId="6515D7DA" w14:textId="44BFE1BA" w:rsidR="001D6A02" w:rsidRDefault="001D6A02" w:rsidP="007D2EEE">
            <w:pPr>
              <w:pStyle w:val="ListParagraph"/>
              <w:numPr>
                <w:ilvl w:val="0"/>
                <w:numId w:val="35"/>
              </w:numPr>
              <w:spacing w:before="120"/>
              <w:jc w:val="both"/>
              <w:rPr>
                <w:rFonts w:ascii="Times New Roman" w:hAnsi="Times New Roman" w:cs="Times New Roman"/>
                <w:noProof/>
                <w:sz w:val="24"/>
                <w:szCs w:val="24"/>
              </w:rPr>
            </w:pPr>
            <w:r>
              <w:rPr>
                <w:rFonts w:ascii="Times New Roman" w:hAnsi="Times New Roman" w:cs="Times New Roman"/>
                <w:noProof/>
                <w:sz w:val="24"/>
                <w:szCs w:val="24"/>
              </w:rPr>
              <w:t>Đăng</w:t>
            </w:r>
            <w:r>
              <w:rPr>
                <w:rFonts w:ascii="Times New Roman" w:hAnsi="Times New Roman" w:cs="Times New Roman"/>
                <w:noProof/>
                <w:sz w:val="24"/>
                <w:szCs w:val="24"/>
                <w:lang w:val="vi-VN"/>
              </w:rPr>
              <w:t xml:space="preserve"> nhập vào hệ thống</w:t>
            </w:r>
          </w:p>
          <w:p w14:paraId="07FF82A5" w14:textId="44B8154C" w:rsidR="007D2EEE" w:rsidRPr="00827389" w:rsidRDefault="007D2EEE" w:rsidP="007D2EEE">
            <w:pPr>
              <w:pStyle w:val="ListParagraph"/>
              <w:numPr>
                <w:ilvl w:val="0"/>
                <w:numId w:val="3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chọn danh mục quản lý dịch vụ </w:t>
            </w:r>
          </w:p>
          <w:p w14:paraId="7043AB9C" w14:textId="77777777" w:rsidR="007D2EEE" w:rsidRPr="00827389" w:rsidRDefault="007D2EEE" w:rsidP="007D2EEE">
            <w:pPr>
              <w:pStyle w:val="ListParagraph"/>
              <w:numPr>
                <w:ilvl w:val="0"/>
                <w:numId w:val="3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Người dùng nhập tên dịch vụ cần tìm kiếm </w:t>
            </w:r>
          </w:p>
          <w:p w14:paraId="6F1B7E4C" w14:textId="77777777" w:rsidR="007D2EEE" w:rsidRPr="00827389" w:rsidRDefault="007D2EEE" w:rsidP="007D2EEE">
            <w:pPr>
              <w:pStyle w:val="ListParagraph"/>
              <w:numPr>
                <w:ilvl w:val="0"/>
                <w:numId w:val="3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hiển thị các dịch vụ liên quan </w:t>
            </w:r>
          </w:p>
          <w:p w14:paraId="0CC928EA" w14:textId="77777777" w:rsidR="007D2EEE" w:rsidRPr="00827389" w:rsidRDefault="007D2EEE" w:rsidP="007D2EEE">
            <w:pPr>
              <w:pStyle w:val="ListParagraph"/>
              <w:numPr>
                <w:ilvl w:val="0"/>
                <w:numId w:val="35"/>
              </w:numPr>
              <w:spacing w:before="120"/>
              <w:jc w:val="both"/>
              <w:rPr>
                <w:rFonts w:ascii="Times New Roman" w:hAnsi="Times New Roman" w:cs="Times New Roman"/>
                <w:noProof/>
                <w:sz w:val="24"/>
                <w:szCs w:val="24"/>
              </w:rPr>
            </w:pPr>
            <w:r w:rsidRPr="00827389">
              <w:rPr>
                <w:rFonts w:ascii="Times New Roman" w:hAnsi="Times New Roman" w:cs="Times New Roman"/>
                <w:noProof/>
                <w:sz w:val="24"/>
                <w:szCs w:val="24"/>
              </w:rPr>
              <w:t xml:space="preserve">Hệ thống ghi nhận tìm kiếm </w:t>
            </w:r>
          </w:p>
        </w:tc>
      </w:tr>
      <w:tr w:rsidR="007D2EEE" w:rsidRPr="00827389" w14:paraId="5624595C" w14:textId="77777777" w:rsidTr="00F100C1">
        <w:tc>
          <w:tcPr>
            <w:tcW w:w="1827" w:type="dxa"/>
          </w:tcPr>
          <w:p w14:paraId="7A8ADA5E"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Alternative flows</w:t>
            </w:r>
          </w:p>
        </w:tc>
        <w:tc>
          <w:tcPr>
            <w:tcW w:w="6803" w:type="dxa"/>
          </w:tcPr>
          <w:p w14:paraId="3BE8341F"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7D2EEE" w:rsidRPr="00827389" w14:paraId="2BFCC0C0" w14:textId="77777777" w:rsidTr="00F100C1">
        <w:tc>
          <w:tcPr>
            <w:tcW w:w="1827" w:type="dxa"/>
          </w:tcPr>
          <w:p w14:paraId="4B84FEEE"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Exception flows</w:t>
            </w:r>
          </w:p>
        </w:tc>
        <w:tc>
          <w:tcPr>
            <w:tcW w:w="6803" w:type="dxa"/>
          </w:tcPr>
          <w:p w14:paraId="4834C880"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3a Dịch vụ cần tìm không tồn tại, hiển thị “Không tồn tại dịch vụ” và kết thúc</w:t>
            </w:r>
          </w:p>
        </w:tc>
      </w:tr>
      <w:tr w:rsidR="007D2EEE" w:rsidRPr="00827389" w14:paraId="59DE41B4" w14:textId="77777777" w:rsidTr="00F100C1">
        <w:tc>
          <w:tcPr>
            <w:tcW w:w="1827" w:type="dxa"/>
          </w:tcPr>
          <w:p w14:paraId="1A7B4EF5"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Business rules</w:t>
            </w:r>
          </w:p>
        </w:tc>
        <w:tc>
          <w:tcPr>
            <w:tcW w:w="6803" w:type="dxa"/>
          </w:tcPr>
          <w:p w14:paraId="0790D23E"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r w:rsidR="007D2EEE" w:rsidRPr="00827389" w14:paraId="02BA5292" w14:textId="77777777" w:rsidTr="00F100C1">
        <w:tc>
          <w:tcPr>
            <w:tcW w:w="1827" w:type="dxa"/>
          </w:tcPr>
          <w:p w14:paraId="3E8B8489" w14:textId="77777777" w:rsidR="007D2EEE" w:rsidRPr="00827389" w:rsidRDefault="007D2EEE" w:rsidP="00F100C1">
            <w:pPr>
              <w:pStyle w:val="ListParagraph"/>
              <w:spacing w:before="120"/>
              <w:ind w:left="0"/>
              <w:rPr>
                <w:rFonts w:ascii="Times New Roman" w:hAnsi="Times New Roman" w:cs="Times New Roman"/>
                <w:noProof/>
                <w:sz w:val="24"/>
                <w:szCs w:val="24"/>
              </w:rPr>
            </w:pPr>
            <w:r w:rsidRPr="00827389">
              <w:rPr>
                <w:rFonts w:ascii="Times New Roman" w:hAnsi="Times New Roman" w:cs="Times New Roman"/>
                <w:noProof/>
                <w:sz w:val="24"/>
                <w:szCs w:val="24"/>
              </w:rPr>
              <w:t>Non-Functional Requirement</w:t>
            </w:r>
          </w:p>
        </w:tc>
        <w:tc>
          <w:tcPr>
            <w:tcW w:w="6803" w:type="dxa"/>
          </w:tcPr>
          <w:p w14:paraId="09685610" w14:textId="77777777" w:rsidR="007D2EEE" w:rsidRPr="00827389" w:rsidRDefault="007D2EEE" w:rsidP="00F100C1">
            <w:pPr>
              <w:pStyle w:val="ListParagraph"/>
              <w:spacing w:before="120"/>
              <w:ind w:left="0"/>
              <w:jc w:val="both"/>
              <w:rPr>
                <w:rFonts w:ascii="Times New Roman" w:hAnsi="Times New Roman" w:cs="Times New Roman"/>
                <w:noProof/>
                <w:sz w:val="24"/>
                <w:szCs w:val="24"/>
              </w:rPr>
            </w:pPr>
            <w:r w:rsidRPr="00827389">
              <w:rPr>
                <w:rFonts w:ascii="Times New Roman" w:hAnsi="Times New Roman" w:cs="Times New Roman"/>
                <w:noProof/>
                <w:sz w:val="24"/>
                <w:szCs w:val="24"/>
              </w:rPr>
              <w:t>N/A</w:t>
            </w:r>
          </w:p>
        </w:tc>
      </w:tr>
    </w:tbl>
    <w:p w14:paraId="4CE3B6D1" w14:textId="77777777" w:rsidR="007D2EEE" w:rsidRPr="00827389" w:rsidRDefault="007D2EEE" w:rsidP="007D2EEE">
      <w:pPr>
        <w:rPr>
          <w:rFonts w:ascii="Times New Roman" w:hAnsi="Times New Roman" w:cs="Times New Roman"/>
        </w:rPr>
      </w:pPr>
    </w:p>
    <w:p w14:paraId="037AF1F1" w14:textId="4C3C38B6" w:rsidR="000D08E1" w:rsidRPr="00827389" w:rsidRDefault="001D6A02" w:rsidP="007D2EEE">
      <w:pPr>
        <w:ind w:left="810"/>
        <w:rPr>
          <w:rFonts w:ascii="Times New Roman" w:hAnsi="Times New Roman" w:cs="Times New Roman"/>
        </w:rPr>
      </w:pPr>
      <w:r>
        <w:rPr>
          <w:noProof/>
        </w:rPr>
        <w:lastRenderedPageBreak/>
        <w:drawing>
          <wp:inline distT="0" distB="0" distL="0" distR="0" wp14:anchorId="3D586FB8" wp14:editId="286B8ED8">
            <wp:extent cx="5334327" cy="5524500"/>
            <wp:effectExtent l="0" t="0" r="0" b="0"/>
            <wp:docPr id="2091080282"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80282" name="Picture 1" descr="A picture containing text, screenshot, diagram, font&#10;&#10;Description automatically generated"/>
                    <pic:cNvPicPr/>
                  </pic:nvPicPr>
                  <pic:blipFill>
                    <a:blip r:embed="rId21"/>
                    <a:stretch>
                      <a:fillRect/>
                    </a:stretch>
                  </pic:blipFill>
                  <pic:spPr>
                    <a:xfrm>
                      <a:off x="0" y="0"/>
                      <a:ext cx="5338244" cy="5528557"/>
                    </a:xfrm>
                    <a:prstGeom prst="rect">
                      <a:avLst/>
                    </a:prstGeom>
                  </pic:spPr>
                </pic:pic>
              </a:graphicData>
            </a:graphic>
          </wp:inline>
        </w:drawing>
      </w:r>
      <w:r w:rsidR="000D08E1" w:rsidRPr="00827389">
        <w:rPr>
          <w:rFonts w:ascii="Times New Roman" w:hAnsi="Times New Roman" w:cs="Times New Roman"/>
        </w:rPr>
        <w:br w:type="textWrapping" w:clear="all"/>
      </w:r>
      <w:r w:rsidR="000D08E1" w:rsidRPr="00827389">
        <w:rPr>
          <w:rFonts w:ascii="Times New Roman" w:hAnsi="Times New Roman" w:cs="Times New Roman"/>
        </w:rPr>
        <w:br w:type="page"/>
      </w:r>
    </w:p>
    <w:p w14:paraId="18544479" w14:textId="77777777" w:rsidR="007D2EEE" w:rsidRPr="00827389" w:rsidRDefault="007D2EEE" w:rsidP="007D2EEE">
      <w:pPr>
        <w:ind w:left="810"/>
        <w:rPr>
          <w:rFonts w:ascii="Times New Roman" w:hAnsi="Times New Roman" w:cs="Times New Roman"/>
        </w:rPr>
      </w:pPr>
    </w:p>
    <w:p w14:paraId="6AA9D1CF" w14:textId="6E582978" w:rsidR="007D2EEE" w:rsidRPr="00827389" w:rsidRDefault="009C144D" w:rsidP="009C144D">
      <w:pPr>
        <w:pStyle w:val="Heading2"/>
        <w:rPr>
          <w:rFonts w:cs="Times New Roman"/>
        </w:rPr>
      </w:pPr>
      <w:bookmarkStart w:id="38" w:name="_Toc133690920"/>
      <w:bookmarkStart w:id="39" w:name="_Toc133692880"/>
      <w:r w:rsidRPr="00827389">
        <w:rPr>
          <w:rFonts w:cs="Times New Roman"/>
        </w:rPr>
        <w:t>Quản lý doanh thu</w:t>
      </w:r>
      <w:bookmarkEnd w:id="38"/>
      <w:bookmarkEnd w:id="39"/>
    </w:p>
    <w:p w14:paraId="65C9E876" w14:textId="597BC7AD" w:rsidR="009C144D" w:rsidRPr="00827389" w:rsidRDefault="009C144D" w:rsidP="009C144D">
      <w:pPr>
        <w:pStyle w:val="Heading3"/>
        <w:rPr>
          <w:rFonts w:cs="Times New Roman"/>
        </w:rPr>
      </w:pPr>
      <w:bookmarkStart w:id="40" w:name="_Toc133690921"/>
      <w:bookmarkStart w:id="41" w:name="_Toc133692881"/>
      <w:r w:rsidRPr="00827389">
        <w:rPr>
          <w:rFonts w:cs="Times New Roman"/>
        </w:rPr>
        <w:t>Tính lợi nhuận</w:t>
      </w:r>
      <w:bookmarkEnd w:id="40"/>
      <w:bookmarkEnd w:id="41"/>
    </w:p>
    <w:tbl>
      <w:tblPr>
        <w:tblStyle w:val="TableGrid"/>
        <w:tblW w:w="0" w:type="auto"/>
        <w:tblInd w:w="85" w:type="dxa"/>
        <w:tblLook w:val="04A0" w:firstRow="1" w:lastRow="0" w:firstColumn="1" w:lastColumn="0" w:noHBand="0" w:noVBand="1"/>
      </w:tblPr>
      <w:tblGrid>
        <w:gridCol w:w="2070"/>
        <w:gridCol w:w="7195"/>
      </w:tblGrid>
      <w:tr w:rsidR="009C144D" w:rsidRPr="00827389" w14:paraId="6BDCBB32" w14:textId="77777777" w:rsidTr="00F100C1">
        <w:tc>
          <w:tcPr>
            <w:tcW w:w="2070" w:type="dxa"/>
            <w:tcBorders>
              <w:top w:val="single" w:sz="4" w:space="0" w:color="auto"/>
              <w:left w:val="single" w:sz="4" w:space="0" w:color="auto"/>
              <w:bottom w:val="single" w:sz="4" w:space="0" w:color="auto"/>
              <w:right w:val="single" w:sz="4" w:space="0" w:color="auto"/>
            </w:tcBorders>
          </w:tcPr>
          <w:p w14:paraId="77D1A16F"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402B1F4D"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15CB01A"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4.1</w:t>
            </w:r>
          </w:p>
        </w:tc>
      </w:tr>
      <w:tr w:rsidR="009C144D" w:rsidRPr="00827389" w14:paraId="70D1B5E9" w14:textId="77777777" w:rsidTr="00F100C1">
        <w:tc>
          <w:tcPr>
            <w:tcW w:w="2070" w:type="dxa"/>
            <w:tcBorders>
              <w:top w:val="single" w:sz="4" w:space="0" w:color="auto"/>
              <w:left w:val="single" w:sz="4" w:space="0" w:color="auto"/>
              <w:bottom w:val="single" w:sz="4" w:space="0" w:color="auto"/>
              <w:right w:val="single" w:sz="4" w:space="0" w:color="auto"/>
            </w:tcBorders>
          </w:tcPr>
          <w:p w14:paraId="0E0660A2"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25B5D6E2"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C016023"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 xml:space="preserve">Tính lợi nhuận </w:t>
            </w:r>
          </w:p>
          <w:p w14:paraId="6BD1F5DB" w14:textId="77777777" w:rsidR="009C144D" w:rsidRPr="00827389" w:rsidRDefault="009C144D" w:rsidP="00F100C1">
            <w:pPr>
              <w:rPr>
                <w:rFonts w:ascii="Times New Roman" w:hAnsi="Times New Roman" w:cs="Times New Roman"/>
                <w:sz w:val="24"/>
                <w:szCs w:val="24"/>
              </w:rPr>
            </w:pPr>
          </w:p>
        </w:tc>
      </w:tr>
      <w:tr w:rsidR="009C144D" w:rsidRPr="00827389" w14:paraId="58B0A77E" w14:textId="77777777" w:rsidTr="00F100C1">
        <w:tc>
          <w:tcPr>
            <w:tcW w:w="2070" w:type="dxa"/>
            <w:tcBorders>
              <w:top w:val="single" w:sz="4" w:space="0" w:color="auto"/>
              <w:left w:val="single" w:sz="4" w:space="0" w:color="auto"/>
              <w:bottom w:val="single" w:sz="4" w:space="0" w:color="auto"/>
              <w:right w:val="single" w:sz="4" w:space="0" w:color="auto"/>
            </w:tcBorders>
          </w:tcPr>
          <w:p w14:paraId="383CA674"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09CA7EE5"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3872C6FF"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Là chủ tiệm, tôi muốn tính lợi nhuận của cửa hàng</w:t>
            </w:r>
          </w:p>
          <w:p w14:paraId="2648FA22" w14:textId="77777777" w:rsidR="009C144D" w:rsidRPr="00827389" w:rsidRDefault="009C144D" w:rsidP="00F100C1">
            <w:pPr>
              <w:rPr>
                <w:rFonts w:ascii="Times New Roman" w:hAnsi="Times New Roman" w:cs="Times New Roman"/>
                <w:sz w:val="24"/>
                <w:szCs w:val="24"/>
              </w:rPr>
            </w:pPr>
          </w:p>
        </w:tc>
      </w:tr>
      <w:tr w:rsidR="009C144D" w:rsidRPr="00827389" w14:paraId="3C1E5AE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C166F02"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53AD5839"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9C144D" w:rsidRPr="00827389" w14:paraId="49E785F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391FB60"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42657934"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9C144D" w:rsidRPr="00827389" w14:paraId="4A3B9EB9"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20A8EBF"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7A131C8F"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tính lợi nhuận</w:t>
            </w:r>
          </w:p>
        </w:tc>
      </w:tr>
      <w:tr w:rsidR="009C144D" w:rsidRPr="00827389" w14:paraId="262B143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C44F3F3"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2C4F9BD4" w14:textId="77777777" w:rsidR="009C144D" w:rsidRPr="00827389" w:rsidRDefault="009C144D" w:rsidP="009C144D">
            <w:pPr>
              <w:pStyle w:val="ListParagraph"/>
              <w:numPr>
                <w:ilvl w:val="0"/>
                <w:numId w:val="12"/>
              </w:numPr>
              <w:rPr>
                <w:rFonts w:ascii="Times New Roman" w:hAnsi="Times New Roman" w:cs="Times New Roman"/>
                <w:sz w:val="24"/>
                <w:szCs w:val="24"/>
              </w:rPr>
            </w:pPr>
            <w:r w:rsidRPr="00827389">
              <w:rPr>
                <w:rFonts w:ascii="Times New Roman" w:hAnsi="Times New Roman" w:cs="Times New Roman"/>
                <w:sz w:val="24"/>
                <w:szCs w:val="24"/>
              </w:rPr>
              <w:t>Đã đăng nhập hệ thống</w:t>
            </w:r>
          </w:p>
          <w:p w14:paraId="0519D2E2" w14:textId="77777777" w:rsidR="009C144D" w:rsidRPr="00827389" w:rsidRDefault="009C144D" w:rsidP="009C144D">
            <w:pPr>
              <w:pStyle w:val="ListParagraph"/>
              <w:numPr>
                <w:ilvl w:val="0"/>
                <w:numId w:val="12"/>
              </w:numPr>
              <w:rPr>
                <w:rFonts w:ascii="Times New Roman" w:hAnsi="Times New Roman" w:cs="Times New Roman"/>
                <w:sz w:val="24"/>
                <w:szCs w:val="24"/>
              </w:rPr>
            </w:pPr>
            <w:r w:rsidRPr="00827389">
              <w:rPr>
                <w:rFonts w:ascii="Times New Roman" w:hAnsi="Times New Roman" w:cs="Times New Roman"/>
                <w:sz w:val="24"/>
                <w:szCs w:val="24"/>
              </w:rPr>
              <w:t>Có thông tin về tổng doanh thu</w:t>
            </w:r>
          </w:p>
          <w:p w14:paraId="4ABBEACA" w14:textId="77777777" w:rsidR="009C144D" w:rsidRPr="00827389" w:rsidRDefault="009C144D" w:rsidP="009C144D">
            <w:pPr>
              <w:pStyle w:val="ListParagraph"/>
              <w:numPr>
                <w:ilvl w:val="0"/>
                <w:numId w:val="12"/>
              </w:numPr>
              <w:rPr>
                <w:rFonts w:ascii="Times New Roman" w:hAnsi="Times New Roman" w:cs="Times New Roman"/>
                <w:sz w:val="24"/>
                <w:szCs w:val="24"/>
              </w:rPr>
            </w:pPr>
            <w:r w:rsidRPr="00827389">
              <w:rPr>
                <w:rFonts w:ascii="Times New Roman" w:hAnsi="Times New Roman" w:cs="Times New Roman"/>
                <w:sz w:val="24"/>
                <w:szCs w:val="24"/>
              </w:rPr>
              <w:t>Có thông tin về tổng chi phí</w:t>
            </w:r>
          </w:p>
        </w:tc>
      </w:tr>
      <w:tr w:rsidR="009C144D" w:rsidRPr="00827389" w14:paraId="3E35FB0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DB22FE1"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17E3BEA8" w14:textId="77777777" w:rsidR="009C144D" w:rsidRPr="00827389" w:rsidRDefault="009C144D" w:rsidP="009C144D">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Hiển thị lợi nhuận của cửa hàng lên màn hình</w:t>
            </w:r>
          </w:p>
          <w:p w14:paraId="1715E66F" w14:textId="77777777" w:rsidR="009C144D" w:rsidRPr="00827389" w:rsidRDefault="009C144D" w:rsidP="00F100C1">
            <w:pPr>
              <w:pStyle w:val="ListParagraph"/>
              <w:rPr>
                <w:rFonts w:ascii="Times New Roman" w:hAnsi="Times New Roman" w:cs="Times New Roman"/>
                <w:sz w:val="24"/>
                <w:szCs w:val="24"/>
              </w:rPr>
            </w:pPr>
          </w:p>
        </w:tc>
      </w:tr>
      <w:tr w:rsidR="009C144D" w:rsidRPr="00827389" w14:paraId="3CBC26C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7EC190E"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7789FBEF" w14:textId="77777777" w:rsidR="009C144D"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4216B84F" w14:textId="0FC15A85" w:rsidR="001D6A02" w:rsidRPr="00827389" w:rsidRDefault="001D6A02" w:rsidP="009C144D">
            <w:pPr>
              <w:pStyle w:val="ListParagraph"/>
              <w:numPr>
                <w:ilvl w:val="0"/>
                <w:numId w:val="11"/>
              </w:numPr>
              <w:spacing w:after="160"/>
              <w:rPr>
                <w:rFonts w:ascii="Times New Roman" w:hAnsi="Times New Roman" w:cs="Times New Roman"/>
                <w:sz w:val="24"/>
                <w:szCs w:val="24"/>
              </w:rPr>
            </w:pPr>
            <w:r>
              <w:rPr>
                <w:rFonts w:ascii="Times New Roman" w:hAnsi="Times New Roman" w:cs="Times New Roman"/>
                <w:sz w:val="24"/>
                <w:szCs w:val="24"/>
              </w:rPr>
              <w:t>Chọn</w:t>
            </w:r>
            <w:r>
              <w:rPr>
                <w:rFonts w:ascii="Times New Roman" w:hAnsi="Times New Roman" w:cs="Times New Roman"/>
                <w:sz w:val="24"/>
                <w:szCs w:val="24"/>
                <w:lang w:val="vi-VN"/>
              </w:rPr>
              <w:t xml:space="preserve"> quản lí doanh thu</w:t>
            </w:r>
          </w:p>
          <w:p w14:paraId="0392F577"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Chọn chức năng báo cáo lợi nhuận</w:t>
            </w:r>
          </w:p>
          <w:p w14:paraId="37DF909A"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Chọn thời gian cần xem lợi nhuận</w:t>
            </w:r>
          </w:p>
          <w:p w14:paraId="16BB2A88"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Hệ thống tính toán lợi nhuận từ doanh thu và chi phí đã tổng hợp</w:t>
            </w:r>
          </w:p>
          <w:p w14:paraId="255B5AEE" w14:textId="77777777" w:rsidR="009C144D" w:rsidRPr="00827389" w:rsidRDefault="009C144D" w:rsidP="009C144D">
            <w:pPr>
              <w:pStyle w:val="ListParagraph"/>
              <w:numPr>
                <w:ilvl w:val="0"/>
                <w:numId w:val="11"/>
              </w:numPr>
              <w:spacing w:after="160"/>
              <w:rPr>
                <w:rFonts w:ascii="Times New Roman" w:hAnsi="Times New Roman" w:cs="Times New Roman"/>
                <w:sz w:val="24"/>
                <w:szCs w:val="24"/>
              </w:rPr>
            </w:pPr>
            <w:r w:rsidRPr="00827389">
              <w:rPr>
                <w:rFonts w:ascii="Times New Roman" w:hAnsi="Times New Roman" w:cs="Times New Roman"/>
                <w:sz w:val="24"/>
                <w:szCs w:val="24"/>
              </w:rPr>
              <w:t>Hiển thị thông tin lợi nhuận theo tháng năm</w:t>
            </w:r>
          </w:p>
        </w:tc>
      </w:tr>
      <w:tr w:rsidR="009C144D" w:rsidRPr="00827389" w14:paraId="4308992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928F46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533568F6"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9C144D" w:rsidRPr="00827389" w14:paraId="128C85C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BE7792E"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3A20ACA8"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3a. Nếu thời gian chọn không có dữ liệu thì thông báo “Lỗi” và kết thúc</w:t>
            </w:r>
          </w:p>
        </w:tc>
      </w:tr>
      <w:tr w:rsidR="009C144D" w:rsidRPr="00827389" w14:paraId="4B9739D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3F591A4"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6EE112B2" w14:textId="77777777" w:rsidR="009C144D" w:rsidRPr="00827389" w:rsidRDefault="009C144D" w:rsidP="009C144D">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Tổng lợi nhuận = tổng doanh thu – tổng chi phí</w:t>
            </w:r>
          </w:p>
        </w:tc>
      </w:tr>
      <w:tr w:rsidR="009C144D" w:rsidRPr="00827389" w14:paraId="062BAFF1" w14:textId="77777777" w:rsidTr="00F100C1">
        <w:trPr>
          <w:trHeight w:val="323"/>
        </w:trPr>
        <w:tc>
          <w:tcPr>
            <w:tcW w:w="2070" w:type="dxa"/>
            <w:tcBorders>
              <w:top w:val="single" w:sz="4" w:space="0" w:color="auto"/>
              <w:left w:val="single" w:sz="4" w:space="0" w:color="auto"/>
              <w:bottom w:val="single" w:sz="4" w:space="0" w:color="auto"/>
              <w:right w:val="single" w:sz="4" w:space="0" w:color="auto"/>
            </w:tcBorders>
            <w:hideMark/>
          </w:tcPr>
          <w:p w14:paraId="0393AF3A"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53B5F2AD"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4420E591" w14:textId="63ABBFBD" w:rsidR="009C144D" w:rsidRPr="00827389" w:rsidRDefault="001D6A02" w:rsidP="009C144D">
      <w:pPr>
        <w:rPr>
          <w:rFonts w:ascii="Times New Roman" w:hAnsi="Times New Roman" w:cs="Times New Roman"/>
        </w:rPr>
      </w:pPr>
      <w:r>
        <w:rPr>
          <w:noProof/>
        </w:rPr>
        <w:lastRenderedPageBreak/>
        <w:drawing>
          <wp:inline distT="0" distB="0" distL="0" distR="0" wp14:anchorId="4EE7A78D" wp14:editId="3806E895">
            <wp:extent cx="6034763" cy="5935980"/>
            <wp:effectExtent l="0" t="0" r="4445" b="7620"/>
            <wp:docPr id="16599446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44643" name="Picture 1" descr="A screenshot of a computer&#10;&#10;Description automatically generated with medium confidence"/>
                    <pic:cNvPicPr/>
                  </pic:nvPicPr>
                  <pic:blipFill>
                    <a:blip r:embed="rId22"/>
                    <a:stretch>
                      <a:fillRect/>
                    </a:stretch>
                  </pic:blipFill>
                  <pic:spPr>
                    <a:xfrm>
                      <a:off x="0" y="0"/>
                      <a:ext cx="6039682" cy="5940819"/>
                    </a:xfrm>
                    <a:prstGeom prst="rect">
                      <a:avLst/>
                    </a:prstGeom>
                  </pic:spPr>
                </pic:pic>
              </a:graphicData>
            </a:graphic>
          </wp:inline>
        </w:drawing>
      </w:r>
    </w:p>
    <w:p w14:paraId="007C4658" w14:textId="2392B575" w:rsidR="009C144D" w:rsidRPr="00827389" w:rsidRDefault="009C144D" w:rsidP="009C144D">
      <w:pPr>
        <w:rPr>
          <w:rFonts w:ascii="Times New Roman" w:hAnsi="Times New Roman" w:cs="Times New Roman"/>
        </w:rPr>
      </w:pPr>
      <w:r w:rsidRPr="00827389">
        <w:rPr>
          <w:rFonts w:ascii="Times New Roman" w:hAnsi="Times New Roman" w:cs="Times New Roman"/>
        </w:rPr>
        <w:br w:type="page"/>
      </w:r>
    </w:p>
    <w:p w14:paraId="4E47FD0E" w14:textId="4ED81A02" w:rsidR="009C144D" w:rsidRPr="00827389" w:rsidRDefault="009C144D" w:rsidP="009C144D">
      <w:pPr>
        <w:pStyle w:val="Heading3"/>
        <w:rPr>
          <w:rFonts w:cs="Times New Roman"/>
        </w:rPr>
      </w:pPr>
      <w:bookmarkStart w:id="42" w:name="_Toc133690922"/>
      <w:bookmarkStart w:id="43" w:name="_Toc133692882"/>
      <w:r w:rsidRPr="00827389">
        <w:rPr>
          <w:rFonts w:cs="Times New Roman"/>
        </w:rPr>
        <w:lastRenderedPageBreak/>
        <w:t>Thống kê doanh thu</w:t>
      </w:r>
      <w:bookmarkEnd w:id="42"/>
      <w:bookmarkEnd w:id="43"/>
    </w:p>
    <w:tbl>
      <w:tblPr>
        <w:tblStyle w:val="TableGrid"/>
        <w:tblW w:w="0" w:type="auto"/>
        <w:tblInd w:w="85" w:type="dxa"/>
        <w:tblLook w:val="04A0" w:firstRow="1" w:lastRow="0" w:firstColumn="1" w:lastColumn="0" w:noHBand="0" w:noVBand="1"/>
      </w:tblPr>
      <w:tblGrid>
        <w:gridCol w:w="2070"/>
        <w:gridCol w:w="7195"/>
      </w:tblGrid>
      <w:tr w:rsidR="009C144D" w:rsidRPr="00827389" w14:paraId="53AB8F58" w14:textId="77777777" w:rsidTr="00F100C1">
        <w:tc>
          <w:tcPr>
            <w:tcW w:w="2070" w:type="dxa"/>
            <w:tcBorders>
              <w:top w:val="single" w:sz="4" w:space="0" w:color="auto"/>
              <w:left w:val="single" w:sz="4" w:space="0" w:color="auto"/>
              <w:bottom w:val="single" w:sz="4" w:space="0" w:color="auto"/>
              <w:right w:val="single" w:sz="4" w:space="0" w:color="auto"/>
            </w:tcBorders>
          </w:tcPr>
          <w:p w14:paraId="3AE494FA"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6E341C73"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0345B9D"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4.2</w:t>
            </w:r>
          </w:p>
        </w:tc>
      </w:tr>
      <w:tr w:rsidR="009C144D" w:rsidRPr="00827389" w14:paraId="3531FB6C" w14:textId="77777777" w:rsidTr="00F100C1">
        <w:tc>
          <w:tcPr>
            <w:tcW w:w="2070" w:type="dxa"/>
            <w:tcBorders>
              <w:top w:val="single" w:sz="4" w:space="0" w:color="auto"/>
              <w:left w:val="single" w:sz="4" w:space="0" w:color="auto"/>
              <w:bottom w:val="single" w:sz="4" w:space="0" w:color="auto"/>
              <w:right w:val="single" w:sz="4" w:space="0" w:color="auto"/>
            </w:tcBorders>
          </w:tcPr>
          <w:p w14:paraId="77A6FFBA"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5CAD7DD3"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6C10037"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Thống kê doanh thu</w:t>
            </w:r>
          </w:p>
        </w:tc>
      </w:tr>
      <w:tr w:rsidR="009C144D" w:rsidRPr="00827389" w14:paraId="78F0664A" w14:textId="77777777" w:rsidTr="00F100C1">
        <w:tc>
          <w:tcPr>
            <w:tcW w:w="2070" w:type="dxa"/>
            <w:tcBorders>
              <w:top w:val="single" w:sz="4" w:space="0" w:color="auto"/>
              <w:left w:val="single" w:sz="4" w:space="0" w:color="auto"/>
              <w:bottom w:val="single" w:sz="4" w:space="0" w:color="auto"/>
              <w:right w:val="single" w:sz="4" w:space="0" w:color="auto"/>
            </w:tcBorders>
          </w:tcPr>
          <w:p w14:paraId="598735F9"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332E8632" w14:textId="77777777" w:rsidR="009C144D" w:rsidRPr="00827389" w:rsidRDefault="009C144D"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ADF05D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Là chủ tiệm, tôi muốn thống kê doanh thu cửa hàng.</w:t>
            </w:r>
          </w:p>
        </w:tc>
      </w:tr>
      <w:tr w:rsidR="009C144D" w:rsidRPr="00827389" w14:paraId="1733CDA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9912CE1" w14:textId="77777777" w:rsidR="009C144D" w:rsidRPr="00827389" w:rsidRDefault="009C144D"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1173814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9C144D" w:rsidRPr="00827389" w14:paraId="7B17780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9652402"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78233E3C"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9C144D" w:rsidRPr="00827389" w14:paraId="4759F8E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E63DA70"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67BFE250"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thống kê doanh thu</w:t>
            </w:r>
          </w:p>
        </w:tc>
      </w:tr>
      <w:tr w:rsidR="009C144D" w:rsidRPr="00827389" w14:paraId="0E48F0C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1AF31C0"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19147F8C" w14:textId="77777777" w:rsidR="009C144D" w:rsidRPr="00827389" w:rsidRDefault="009C144D" w:rsidP="009C144D">
            <w:pPr>
              <w:pStyle w:val="ListParagraph"/>
              <w:numPr>
                <w:ilvl w:val="0"/>
                <w:numId w:val="1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p w14:paraId="426DEDCF" w14:textId="77777777" w:rsidR="009C144D" w:rsidRPr="00827389" w:rsidRDefault="009C144D" w:rsidP="009C144D">
            <w:pPr>
              <w:pStyle w:val="ListParagraph"/>
              <w:numPr>
                <w:ilvl w:val="0"/>
                <w:numId w:val="15"/>
              </w:numPr>
              <w:rPr>
                <w:rFonts w:ascii="Times New Roman" w:hAnsi="Times New Roman" w:cs="Times New Roman"/>
                <w:sz w:val="24"/>
                <w:szCs w:val="24"/>
              </w:rPr>
            </w:pPr>
            <w:r w:rsidRPr="00827389">
              <w:rPr>
                <w:rFonts w:ascii="Times New Roman" w:hAnsi="Times New Roman" w:cs="Times New Roman"/>
                <w:sz w:val="24"/>
                <w:szCs w:val="24"/>
              </w:rPr>
              <w:t>Thông tin và giá trị đơn hàng đã được lưu vào hệ thống</w:t>
            </w:r>
          </w:p>
        </w:tc>
      </w:tr>
      <w:tr w:rsidR="009C144D" w:rsidRPr="00827389" w14:paraId="19013A1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F4995DA"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65068F54" w14:textId="77777777" w:rsidR="009C144D" w:rsidRPr="00827389" w:rsidRDefault="009C144D" w:rsidP="009C144D">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Hiển thị doanh thu của cửa hàng lên màn hình</w:t>
            </w:r>
          </w:p>
          <w:p w14:paraId="47B58021" w14:textId="77777777" w:rsidR="009C144D" w:rsidRPr="00827389" w:rsidRDefault="009C144D" w:rsidP="00F100C1">
            <w:pPr>
              <w:pStyle w:val="ListParagraph"/>
              <w:rPr>
                <w:rFonts w:ascii="Times New Roman" w:hAnsi="Times New Roman" w:cs="Times New Roman"/>
                <w:sz w:val="24"/>
                <w:szCs w:val="24"/>
              </w:rPr>
            </w:pPr>
          </w:p>
        </w:tc>
      </w:tr>
      <w:tr w:rsidR="009C144D" w:rsidRPr="00827389" w14:paraId="2DEEBB0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F1D9456"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0CD0923E"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388716B0"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Chọn chức năng quản lý doanh thu</w:t>
            </w:r>
          </w:p>
          <w:p w14:paraId="317E2053"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Chọn loại báo cáo muốn hiển thị</w:t>
            </w:r>
          </w:p>
          <w:p w14:paraId="4EAAE771"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Chọn thời gian hiển thị</w:t>
            </w:r>
          </w:p>
          <w:p w14:paraId="0D7DCB59" w14:textId="77777777" w:rsidR="009C144D" w:rsidRPr="00827389" w:rsidRDefault="009C144D" w:rsidP="009C144D">
            <w:pPr>
              <w:pStyle w:val="ListParagraph"/>
              <w:numPr>
                <w:ilvl w:val="0"/>
                <w:numId w:val="14"/>
              </w:numPr>
              <w:rPr>
                <w:rFonts w:ascii="Times New Roman" w:hAnsi="Times New Roman" w:cs="Times New Roman"/>
                <w:sz w:val="24"/>
                <w:szCs w:val="24"/>
              </w:rPr>
            </w:pPr>
            <w:r w:rsidRPr="00827389">
              <w:rPr>
                <w:rFonts w:ascii="Times New Roman" w:hAnsi="Times New Roman" w:cs="Times New Roman"/>
                <w:sz w:val="24"/>
                <w:szCs w:val="24"/>
              </w:rPr>
              <w:t>Hiển thị lên màn hình báo cáo doanh thu</w:t>
            </w:r>
          </w:p>
        </w:tc>
      </w:tr>
      <w:tr w:rsidR="009C144D" w:rsidRPr="00827389" w14:paraId="4115C9D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A8996A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4B65EE85"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3a. Báo cáo theo ngày</w:t>
            </w:r>
          </w:p>
          <w:p w14:paraId="207C3A56"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3b. Báo cáo theo tháng</w:t>
            </w:r>
          </w:p>
          <w:p w14:paraId="58D6BCCC"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3c. Báo cáo theo năm</w:t>
            </w:r>
          </w:p>
        </w:tc>
      </w:tr>
      <w:tr w:rsidR="009C144D" w:rsidRPr="00827389" w14:paraId="701B524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BEDB809"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50781654" w14:textId="73F1315E" w:rsidR="00F70F24" w:rsidRPr="00F70F24" w:rsidRDefault="00F70F24"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lang w:val="vi-VN"/>
              </w:rPr>
              <w:t>1a. Nếu thành công thì vào màn hình trang chủ, nếu không thì kết thúc</w:t>
            </w:r>
          </w:p>
          <w:p w14:paraId="69BA3D88" w14:textId="79DA8D9F"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3a. Nếu không chọn loại báo cáo thì thông báo “Lỗi chọn” và kết thúc</w:t>
            </w:r>
          </w:p>
          <w:p w14:paraId="28D78BCF"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4a. Dữ liệu thời gian nhập vào bị lỗi thì thông báo “Thời gian nhập vào bị lỗi” và kết thúc</w:t>
            </w:r>
          </w:p>
        </w:tc>
      </w:tr>
      <w:tr w:rsidR="009C144D" w:rsidRPr="00827389" w14:paraId="5CA191D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3302B9B"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4A05D3F7"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9C144D" w:rsidRPr="00827389" w14:paraId="3900565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D646FD2"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5122A427" w14:textId="77777777" w:rsidR="009C144D" w:rsidRPr="00827389" w:rsidRDefault="009C144D"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730B441B" w14:textId="41251355" w:rsidR="00D55B03" w:rsidRPr="00827389" w:rsidRDefault="001D6A02" w:rsidP="009C144D">
      <w:pPr>
        <w:rPr>
          <w:rFonts w:ascii="Times New Roman" w:hAnsi="Times New Roman" w:cs="Times New Roman"/>
        </w:rPr>
      </w:pPr>
      <w:r>
        <w:rPr>
          <w:noProof/>
        </w:rPr>
        <w:lastRenderedPageBreak/>
        <w:drawing>
          <wp:inline distT="0" distB="0" distL="0" distR="0" wp14:anchorId="46637B8C" wp14:editId="1DB02B94">
            <wp:extent cx="6652260" cy="6865620"/>
            <wp:effectExtent l="0" t="0" r="0" b="0"/>
            <wp:docPr id="9029568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56851" name="Picture 1" descr="A screenshot of a computer&#10;&#10;Description automatically generated with medium confidence"/>
                    <pic:cNvPicPr/>
                  </pic:nvPicPr>
                  <pic:blipFill>
                    <a:blip r:embed="rId23"/>
                    <a:stretch>
                      <a:fillRect/>
                    </a:stretch>
                  </pic:blipFill>
                  <pic:spPr>
                    <a:xfrm>
                      <a:off x="0" y="0"/>
                      <a:ext cx="6659766" cy="6873367"/>
                    </a:xfrm>
                    <a:prstGeom prst="rect">
                      <a:avLst/>
                    </a:prstGeom>
                  </pic:spPr>
                </pic:pic>
              </a:graphicData>
            </a:graphic>
          </wp:inline>
        </w:drawing>
      </w:r>
      <w:r w:rsidR="00F70F24" w:rsidRPr="00827389">
        <w:rPr>
          <w:rFonts w:ascii="Times New Roman" w:hAnsi="Times New Roman" w:cs="Times New Roman"/>
        </w:rPr>
        <w:t xml:space="preserve"> </w:t>
      </w:r>
      <w:r w:rsidR="00D55B03" w:rsidRPr="00827389">
        <w:rPr>
          <w:rFonts w:ascii="Times New Roman" w:hAnsi="Times New Roman" w:cs="Times New Roman"/>
        </w:rPr>
        <w:br w:type="page"/>
      </w:r>
    </w:p>
    <w:p w14:paraId="1083C565" w14:textId="3741D45E" w:rsidR="009C144D" w:rsidRPr="00827389" w:rsidRDefault="00D55B03" w:rsidP="00D55B03">
      <w:pPr>
        <w:pStyle w:val="Heading2"/>
        <w:rPr>
          <w:rFonts w:cs="Times New Roman"/>
        </w:rPr>
      </w:pPr>
      <w:bookmarkStart w:id="44" w:name="_Toc133690923"/>
      <w:bookmarkStart w:id="45" w:name="_Toc133692883"/>
      <w:r w:rsidRPr="00827389">
        <w:rPr>
          <w:rFonts w:cs="Times New Roman"/>
        </w:rPr>
        <w:lastRenderedPageBreak/>
        <w:t>Quản ly chi phí</w:t>
      </w:r>
      <w:bookmarkEnd w:id="44"/>
      <w:bookmarkEnd w:id="45"/>
    </w:p>
    <w:p w14:paraId="061DBC4D" w14:textId="168D1DD9" w:rsidR="00D55B03" w:rsidRPr="00827389" w:rsidRDefault="00D55B03" w:rsidP="00D55B03">
      <w:pPr>
        <w:pStyle w:val="Heading3"/>
        <w:rPr>
          <w:rFonts w:cs="Times New Roman"/>
        </w:rPr>
      </w:pPr>
      <w:bookmarkStart w:id="46" w:name="_Toc133690924"/>
      <w:bookmarkStart w:id="47" w:name="_Toc133692884"/>
      <w:r w:rsidRPr="00827389">
        <w:rPr>
          <w:rFonts w:cs="Times New Roman"/>
        </w:rPr>
        <w:t>Thêm mới chi phí</w:t>
      </w:r>
      <w:bookmarkEnd w:id="46"/>
      <w:bookmarkEnd w:id="47"/>
    </w:p>
    <w:tbl>
      <w:tblPr>
        <w:tblStyle w:val="TableGrid"/>
        <w:tblW w:w="0" w:type="auto"/>
        <w:tblInd w:w="85" w:type="dxa"/>
        <w:tblLook w:val="04A0" w:firstRow="1" w:lastRow="0" w:firstColumn="1" w:lastColumn="0" w:noHBand="0" w:noVBand="1"/>
      </w:tblPr>
      <w:tblGrid>
        <w:gridCol w:w="2070"/>
        <w:gridCol w:w="7195"/>
      </w:tblGrid>
      <w:tr w:rsidR="00D55B03" w:rsidRPr="00827389" w14:paraId="171E39C1" w14:textId="77777777" w:rsidTr="00F100C1">
        <w:tc>
          <w:tcPr>
            <w:tcW w:w="2070" w:type="dxa"/>
            <w:tcBorders>
              <w:top w:val="single" w:sz="4" w:space="0" w:color="auto"/>
              <w:left w:val="single" w:sz="4" w:space="0" w:color="auto"/>
              <w:bottom w:val="single" w:sz="4" w:space="0" w:color="auto"/>
              <w:right w:val="single" w:sz="4" w:space="0" w:color="auto"/>
            </w:tcBorders>
          </w:tcPr>
          <w:p w14:paraId="1BE39BED" w14:textId="77777777" w:rsidR="00D55B03" w:rsidRPr="00827389" w:rsidRDefault="00D55B03"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05E19557" w14:textId="77777777" w:rsidR="00D55B03" w:rsidRPr="00827389" w:rsidRDefault="00D55B03"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3A2ACD99"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4.1</w:t>
            </w:r>
          </w:p>
        </w:tc>
      </w:tr>
      <w:tr w:rsidR="00D55B03" w:rsidRPr="00827389" w14:paraId="0587A678" w14:textId="77777777" w:rsidTr="00F100C1">
        <w:tc>
          <w:tcPr>
            <w:tcW w:w="2070" w:type="dxa"/>
            <w:tcBorders>
              <w:top w:val="single" w:sz="4" w:space="0" w:color="auto"/>
              <w:left w:val="single" w:sz="4" w:space="0" w:color="auto"/>
              <w:bottom w:val="single" w:sz="4" w:space="0" w:color="auto"/>
              <w:right w:val="single" w:sz="4" w:space="0" w:color="auto"/>
            </w:tcBorders>
          </w:tcPr>
          <w:p w14:paraId="7D9A6C6A" w14:textId="77777777" w:rsidR="00D55B03" w:rsidRPr="00827389" w:rsidRDefault="00D55B03"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283E0D67" w14:textId="77777777" w:rsidR="00D55B03" w:rsidRPr="00827389" w:rsidRDefault="00D55B03"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F94FBA9"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 xml:space="preserve">Thêm mới chi phí </w:t>
            </w:r>
          </w:p>
          <w:p w14:paraId="41877B08" w14:textId="77777777" w:rsidR="00D55B03" w:rsidRPr="00827389" w:rsidRDefault="00D55B03" w:rsidP="00F100C1">
            <w:pPr>
              <w:pStyle w:val="ListParagraph"/>
              <w:ind w:left="0"/>
              <w:rPr>
                <w:rFonts w:ascii="Times New Roman" w:hAnsi="Times New Roman" w:cs="Times New Roman"/>
                <w:sz w:val="24"/>
                <w:szCs w:val="24"/>
              </w:rPr>
            </w:pPr>
          </w:p>
        </w:tc>
      </w:tr>
      <w:tr w:rsidR="00D55B03" w:rsidRPr="00827389" w14:paraId="7344CF66" w14:textId="77777777" w:rsidTr="00F100C1">
        <w:tc>
          <w:tcPr>
            <w:tcW w:w="2070" w:type="dxa"/>
            <w:tcBorders>
              <w:top w:val="single" w:sz="4" w:space="0" w:color="auto"/>
              <w:left w:val="single" w:sz="4" w:space="0" w:color="auto"/>
              <w:bottom w:val="single" w:sz="4" w:space="0" w:color="auto"/>
              <w:right w:val="single" w:sz="4" w:space="0" w:color="auto"/>
            </w:tcBorders>
          </w:tcPr>
          <w:p w14:paraId="400A04CA" w14:textId="77777777" w:rsidR="00D55B03" w:rsidRPr="00827389" w:rsidRDefault="00D55B03"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B667FE4" w14:textId="77777777" w:rsidR="00D55B03" w:rsidRPr="00827389" w:rsidRDefault="00D55B03"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64524C0"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 xml:space="preserve">Là người chủ, tôi muốn nhập thông tin chi phí </w:t>
            </w:r>
          </w:p>
          <w:p w14:paraId="259F81D7" w14:textId="77777777" w:rsidR="00D55B03" w:rsidRPr="00827389" w:rsidRDefault="00D55B03" w:rsidP="00F100C1">
            <w:pPr>
              <w:pStyle w:val="ListParagraph"/>
              <w:ind w:left="0"/>
              <w:rPr>
                <w:rFonts w:ascii="Times New Roman" w:hAnsi="Times New Roman" w:cs="Times New Roman"/>
                <w:sz w:val="24"/>
                <w:szCs w:val="24"/>
              </w:rPr>
            </w:pPr>
          </w:p>
        </w:tc>
      </w:tr>
      <w:tr w:rsidR="00D55B03" w:rsidRPr="00827389" w14:paraId="4E2BF0D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1D56209" w14:textId="77777777" w:rsidR="00D55B03" w:rsidRPr="00827389" w:rsidRDefault="00D55B03"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621EAEFC"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 nhân viên</w:t>
            </w:r>
          </w:p>
        </w:tc>
      </w:tr>
      <w:tr w:rsidR="00D55B03" w:rsidRPr="00827389" w14:paraId="08EDD43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6C2FBD1"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01432BA4"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D55B03" w:rsidRPr="00827389" w14:paraId="14DE55C4"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6F3578A"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60721D63"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thêm mới chi phí</w:t>
            </w:r>
          </w:p>
        </w:tc>
      </w:tr>
      <w:tr w:rsidR="00D55B03" w:rsidRPr="00827389" w14:paraId="5843290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08D067D"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2D3EAB6C" w14:textId="77777777" w:rsidR="00D55B03" w:rsidRPr="00914331" w:rsidRDefault="00D55B03" w:rsidP="00914331">
            <w:pPr>
              <w:pStyle w:val="ListParagraph"/>
              <w:numPr>
                <w:ilvl w:val="0"/>
                <w:numId w:val="5"/>
              </w:numPr>
              <w:rPr>
                <w:rFonts w:ascii="Times New Roman" w:hAnsi="Times New Roman" w:cs="Times New Roman"/>
                <w:sz w:val="24"/>
                <w:szCs w:val="24"/>
              </w:rPr>
            </w:pPr>
            <w:r w:rsidRPr="00914331">
              <w:rPr>
                <w:rFonts w:ascii="Times New Roman" w:hAnsi="Times New Roman" w:cs="Times New Roman"/>
                <w:sz w:val="24"/>
                <w:szCs w:val="24"/>
              </w:rPr>
              <w:t>Đăng nhập vào hệ thống</w:t>
            </w:r>
          </w:p>
        </w:tc>
      </w:tr>
      <w:tr w:rsidR="00D55B03" w:rsidRPr="00827389" w14:paraId="5E529B0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38A90E5"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1D54EE9C" w14:textId="71D407F5" w:rsidR="00D55B03" w:rsidRPr="00914331" w:rsidRDefault="00D55B03" w:rsidP="00914331">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Thông tin về chi phí theo thời gian được lưu vào hệ thống</w:t>
            </w:r>
          </w:p>
        </w:tc>
      </w:tr>
      <w:tr w:rsidR="00D55B03" w:rsidRPr="00827389" w14:paraId="10E9E14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2116861"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10DE241D"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351C1BF7"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 xml:space="preserve">Chọn chức năng quản lí chi phí </w:t>
            </w:r>
          </w:p>
          <w:p w14:paraId="1269ABC0" w14:textId="77777777" w:rsidR="00D55B03"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Chọn thêm mới chi phí</w:t>
            </w:r>
          </w:p>
          <w:p w14:paraId="7FB07476" w14:textId="2F976578" w:rsidR="00914331" w:rsidRPr="00827389" w:rsidRDefault="00914331" w:rsidP="00D55B03">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lang w:val="vi-VN"/>
              </w:rPr>
              <w:t>Hệ thống hiển thị cửa sổ thêm mới chi phí</w:t>
            </w:r>
          </w:p>
          <w:p w14:paraId="7AEE9021"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 xml:space="preserve">Chọn thời gian </w:t>
            </w:r>
          </w:p>
          <w:p w14:paraId="2D1C48B6" w14:textId="080DC22E"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Nhập thông tin chi tiết chi phí</w:t>
            </w:r>
            <w:r w:rsidR="00161D80">
              <w:rPr>
                <w:rFonts w:ascii="Times New Roman" w:hAnsi="Times New Roman" w:cs="Times New Roman"/>
                <w:sz w:val="24"/>
                <w:szCs w:val="24"/>
              </w:rPr>
              <w:t xml:space="preserve"> ( Tên chi phí, giá tiền)</w:t>
            </w:r>
          </w:p>
          <w:p w14:paraId="311E385F"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Lưu thông tin chi phí vào hệ thống</w:t>
            </w:r>
          </w:p>
          <w:p w14:paraId="6F656E93" w14:textId="77777777" w:rsidR="00D55B03" w:rsidRPr="00827389" w:rsidRDefault="00D55B03" w:rsidP="00D55B03">
            <w:pPr>
              <w:pStyle w:val="ListParagraph"/>
              <w:numPr>
                <w:ilvl w:val="0"/>
                <w:numId w:val="9"/>
              </w:numPr>
              <w:rPr>
                <w:rFonts w:ascii="Times New Roman" w:hAnsi="Times New Roman" w:cs="Times New Roman"/>
                <w:sz w:val="24"/>
                <w:szCs w:val="24"/>
              </w:rPr>
            </w:pPr>
            <w:r w:rsidRPr="00827389">
              <w:rPr>
                <w:rFonts w:ascii="Times New Roman" w:hAnsi="Times New Roman" w:cs="Times New Roman"/>
                <w:sz w:val="24"/>
                <w:szCs w:val="24"/>
              </w:rPr>
              <w:t>Hiển thông báo thành công</w:t>
            </w:r>
          </w:p>
          <w:p w14:paraId="214FE3FB" w14:textId="77777777" w:rsidR="00D55B03" w:rsidRPr="00827389" w:rsidRDefault="00D55B03" w:rsidP="00F100C1">
            <w:pPr>
              <w:pStyle w:val="ListParagraph"/>
              <w:rPr>
                <w:rFonts w:ascii="Times New Roman" w:hAnsi="Times New Roman" w:cs="Times New Roman"/>
                <w:sz w:val="24"/>
                <w:szCs w:val="24"/>
              </w:rPr>
            </w:pPr>
          </w:p>
        </w:tc>
      </w:tr>
      <w:tr w:rsidR="00D55B03" w:rsidRPr="00827389" w14:paraId="32F84F5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77483D5"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4BF28C2C"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D55B03" w:rsidRPr="00827389" w14:paraId="14CF704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B07E6BC"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3ECF0FF" w14:textId="126842A9" w:rsidR="00914331" w:rsidRPr="00914331" w:rsidRDefault="00914331"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lang w:val="vi-VN"/>
              </w:rPr>
              <w:t>1a. Nếu thành công thì hiển thị màn hình trang chủ, nếu không thì kết thúc</w:t>
            </w:r>
          </w:p>
          <w:p w14:paraId="792BB45A" w14:textId="1E8F3A67" w:rsidR="00D55B03" w:rsidRPr="00827389" w:rsidRDefault="00914331" w:rsidP="00F100C1">
            <w:pPr>
              <w:pStyle w:val="ListParagraph"/>
              <w:ind w:left="0"/>
              <w:rPr>
                <w:rFonts w:ascii="Times New Roman" w:hAnsi="Times New Roman" w:cs="Times New Roman"/>
                <w:sz w:val="24"/>
                <w:szCs w:val="24"/>
              </w:rPr>
            </w:pPr>
            <w:r>
              <w:rPr>
                <w:rFonts w:ascii="Times New Roman" w:hAnsi="Times New Roman" w:cs="Times New Roman"/>
                <w:sz w:val="24"/>
                <w:szCs w:val="24"/>
                <w:lang w:val="vi-VN"/>
              </w:rPr>
              <w:t>6</w:t>
            </w:r>
            <w:r w:rsidR="00D55B03" w:rsidRPr="00827389">
              <w:rPr>
                <w:rFonts w:ascii="Times New Roman" w:hAnsi="Times New Roman" w:cs="Times New Roman"/>
                <w:sz w:val="24"/>
                <w:szCs w:val="24"/>
              </w:rPr>
              <w:t>a</w:t>
            </w:r>
            <w:r>
              <w:rPr>
                <w:rFonts w:ascii="Times New Roman" w:hAnsi="Times New Roman" w:cs="Times New Roman"/>
                <w:sz w:val="24"/>
                <w:szCs w:val="24"/>
                <w:lang w:val="vi-VN"/>
              </w:rPr>
              <w:t>. N</w:t>
            </w:r>
            <w:r w:rsidR="00D55B03" w:rsidRPr="00827389">
              <w:rPr>
                <w:rFonts w:ascii="Times New Roman" w:hAnsi="Times New Roman" w:cs="Times New Roman"/>
                <w:sz w:val="24"/>
                <w:szCs w:val="24"/>
              </w:rPr>
              <w:t>ếu bị lỗi trong khi lưu hiển thị thông báo “Lỗi trong quá trình lưu” và kết thúc</w:t>
            </w:r>
          </w:p>
          <w:p w14:paraId="1CB2DCDB" w14:textId="77777777" w:rsidR="00D55B03" w:rsidRPr="00827389" w:rsidRDefault="00D55B03" w:rsidP="00F100C1">
            <w:pPr>
              <w:pStyle w:val="ListParagraph"/>
              <w:ind w:left="0"/>
              <w:rPr>
                <w:rFonts w:ascii="Times New Roman" w:hAnsi="Times New Roman" w:cs="Times New Roman"/>
                <w:sz w:val="24"/>
                <w:szCs w:val="24"/>
              </w:rPr>
            </w:pPr>
          </w:p>
        </w:tc>
      </w:tr>
      <w:tr w:rsidR="00D55B03" w:rsidRPr="00827389" w14:paraId="43F956D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513793B"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071ECF0A"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D55B03" w:rsidRPr="00827389" w14:paraId="5A1630C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F84AC3A"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2FD0032A" w14:textId="77777777" w:rsidR="00D55B03" w:rsidRPr="00827389" w:rsidRDefault="00D55B03"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1EAADCC1" w14:textId="09F7C3C3" w:rsidR="00D55B03" w:rsidRPr="00827389" w:rsidRDefault="001D6A02" w:rsidP="00D55B03">
      <w:pPr>
        <w:rPr>
          <w:rFonts w:ascii="Times New Roman" w:hAnsi="Times New Roman" w:cs="Times New Roman"/>
        </w:rPr>
      </w:pPr>
      <w:r>
        <w:rPr>
          <w:noProof/>
        </w:rPr>
        <w:lastRenderedPageBreak/>
        <w:drawing>
          <wp:inline distT="0" distB="0" distL="0" distR="0" wp14:anchorId="011DBDA0" wp14:editId="19554A07">
            <wp:extent cx="6675044" cy="7078980"/>
            <wp:effectExtent l="0" t="0" r="0" b="7620"/>
            <wp:docPr id="708912756"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12756" name="Picture 1" descr="A picture containing text, screenshot, diagram, font&#10;&#10;Description automatically generated"/>
                    <pic:cNvPicPr/>
                  </pic:nvPicPr>
                  <pic:blipFill>
                    <a:blip r:embed="rId24"/>
                    <a:stretch>
                      <a:fillRect/>
                    </a:stretch>
                  </pic:blipFill>
                  <pic:spPr>
                    <a:xfrm>
                      <a:off x="0" y="0"/>
                      <a:ext cx="6683787" cy="7088252"/>
                    </a:xfrm>
                    <a:prstGeom prst="rect">
                      <a:avLst/>
                    </a:prstGeom>
                  </pic:spPr>
                </pic:pic>
              </a:graphicData>
            </a:graphic>
          </wp:inline>
        </w:drawing>
      </w:r>
      <w:r w:rsidR="00914331" w:rsidRPr="00827389">
        <w:rPr>
          <w:rFonts w:ascii="Times New Roman" w:hAnsi="Times New Roman" w:cs="Times New Roman"/>
        </w:rPr>
        <w:t xml:space="preserve"> </w:t>
      </w:r>
      <w:r w:rsidR="00D55B03" w:rsidRPr="00827389">
        <w:rPr>
          <w:rFonts w:ascii="Times New Roman" w:hAnsi="Times New Roman" w:cs="Times New Roman"/>
        </w:rPr>
        <w:br w:type="page"/>
      </w:r>
    </w:p>
    <w:p w14:paraId="68A44718" w14:textId="26B791B4" w:rsidR="00D55B03" w:rsidRPr="00827389" w:rsidRDefault="00D55B03" w:rsidP="00D55B03">
      <w:pPr>
        <w:pStyle w:val="Heading3"/>
        <w:rPr>
          <w:rFonts w:cs="Times New Roman"/>
        </w:rPr>
      </w:pPr>
      <w:bookmarkStart w:id="48" w:name="_Toc133690925"/>
      <w:bookmarkStart w:id="49" w:name="_Toc133692885"/>
      <w:r w:rsidRPr="00827389">
        <w:rPr>
          <w:rFonts w:cs="Times New Roman"/>
        </w:rPr>
        <w:lastRenderedPageBreak/>
        <w:t>Xóa chi phí</w:t>
      </w:r>
      <w:bookmarkEnd w:id="48"/>
      <w:bookmarkEnd w:id="49"/>
    </w:p>
    <w:tbl>
      <w:tblPr>
        <w:tblStyle w:val="TableGrid"/>
        <w:tblW w:w="0" w:type="auto"/>
        <w:tblInd w:w="85" w:type="dxa"/>
        <w:tblLook w:val="04A0" w:firstRow="1" w:lastRow="0" w:firstColumn="1" w:lastColumn="0" w:noHBand="0" w:noVBand="1"/>
      </w:tblPr>
      <w:tblGrid>
        <w:gridCol w:w="2070"/>
        <w:gridCol w:w="7195"/>
      </w:tblGrid>
      <w:tr w:rsidR="000623AA" w:rsidRPr="00827389" w14:paraId="088CDD12" w14:textId="77777777" w:rsidTr="00F100C1">
        <w:tc>
          <w:tcPr>
            <w:tcW w:w="2070" w:type="dxa"/>
            <w:tcBorders>
              <w:top w:val="single" w:sz="4" w:space="0" w:color="auto"/>
              <w:left w:val="single" w:sz="4" w:space="0" w:color="auto"/>
              <w:bottom w:val="single" w:sz="4" w:space="0" w:color="auto"/>
              <w:right w:val="single" w:sz="4" w:space="0" w:color="auto"/>
            </w:tcBorders>
          </w:tcPr>
          <w:p w14:paraId="4AFA69E1"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03BCC44B" w14:textId="77777777" w:rsidR="000623AA" w:rsidRPr="00827389" w:rsidRDefault="000623AA"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BC325C4" w14:textId="77777777" w:rsidR="000623AA" w:rsidRPr="00827389" w:rsidRDefault="000623AA"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5.2</w:t>
            </w:r>
          </w:p>
        </w:tc>
      </w:tr>
      <w:tr w:rsidR="000623AA" w:rsidRPr="00827389" w14:paraId="245278F7" w14:textId="77777777" w:rsidTr="00F100C1">
        <w:tc>
          <w:tcPr>
            <w:tcW w:w="2070" w:type="dxa"/>
            <w:tcBorders>
              <w:top w:val="single" w:sz="4" w:space="0" w:color="auto"/>
              <w:left w:val="single" w:sz="4" w:space="0" w:color="auto"/>
              <w:bottom w:val="single" w:sz="4" w:space="0" w:color="auto"/>
              <w:right w:val="single" w:sz="4" w:space="0" w:color="auto"/>
            </w:tcBorders>
          </w:tcPr>
          <w:p w14:paraId="1F09C199"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5454DE0D" w14:textId="77777777" w:rsidR="000623AA" w:rsidRPr="00827389" w:rsidRDefault="000623AA"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6D77FE6" w14:textId="77777777" w:rsidR="000623AA" w:rsidRPr="00827389" w:rsidRDefault="000623AA" w:rsidP="00F100C1">
            <w:pPr>
              <w:rPr>
                <w:rFonts w:ascii="Times New Roman" w:hAnsi="Times New Roman" w:cs="Times New Roman"/>
                <w:sz w:val="24"/>
                <w:szCs w:val="24"/>
                <w:lang w:val="vi-VN"/>
              </w:rPr>
            </w:pPr>
            <w:r w:rsidRPr="00827389">
              <w:rPr>
                <w:rFonts w:ascii="Times New Roman" w:hAnsi="Times New Roman" w:cs="Times New Roman"/>
                <w:sz w:val="24"/>
                <w:szCs w:val="24"/>
                <w:lang w:val="vi-VN"/>
              </w:rPr>
              <w:t>Xóa chi phí</w:t>
            </w:r>
          </w:p>
        </w:tc>
      </w:tr>
      <w:tr w:rsidR="000623AA" w:rsidRPr="00827389" w14:paraId="0D2FD3CE" w14:textId="77777777" w:rsidTr="00F100C1">
        <w:tc>
          <w:tcPr>
            <w:tcW w:w="2070" w:type="dxa"/>
            <w:tcBorders>
              <w:top w:val="single" w:sz="4" w:space="0" w:color="auto"/>
              <w:left w:val="single" w:sz="4" w:space="0" w:color="auto"/>
              <w:bottom w:val="single" w:sz="4" w:space="0" w:color="auto"/>
              <w:right w:val="single" w:sz="4" w:space="0" w:color="auto"/>
            </w:tcBorders>
          </w:tcPr>
          <w:p w14:paraId="0AF7707A"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1A2BC81" w14:textId="77777777" w:rsidR="000623AA" w:rsidRPr="00827389" w:rsidRDefault="000623AA"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B2685F0"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 xml:space="preserve">Là chủ tiệm, tôi </w:t>
            </w:r>
            <w:r w:rsidRPr="00827389">
              <w:rPr>
                <w:rFonts w:ascii="Times New Roman" w:hAnsi="Times New Roman" w:cs="Times New Roman"/>
                <w:sz w:val="24"/>
                <w:szCs w:val="24"/>
                <w:lang w:val="vi-VN"/>
              </w:rPr>
              <w:t xml:space="preserve">muốn xóa </w:t>
            </w:r>
            <w:r w:rsidRPr="00827389">
              <w:rPr>
                <w:rFonts w:ascii="Times New Roman" w:hAnsi="Times New Roman" w:cs="Times New Roman"/>
                <w:sz w:val="24"/>
                <w:szCs w:val="24"/>
              </w:rPr>
              <w:t>chi phí của tiệm theo tháng</w:t>
            </w:r>
          </w:p>
          <w:p w14:paraId="3FED49AA" w14:textId="77777777" w:rsidR="000623AA" w:rsidRPr="00827389" w:rsidRDefault="000623AA" w:rsidP="00F100C1">
            <w:pPr>
              <w:rPr>
                <w:rFonts w:ascii="Times New Roman" w:hAnsi="Times New Roman" w:cs="Times New Roman"/>
                <w:sz w:val="24"/>
                <w:szCs w:val="24"/>
              </w:rPr>
            </w:pPr>
          </w:p>
        </w:tc>
      </w:tr>
      <w:tr w:rsidR="000623AA" w:rsidRPr="00827389" w14:paraId="585AF1A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EDD3F87" w14:textId="77777777" w:rsidR="000623AA" w:rsidRPr="00827389" w:rsidRDefault="000623AA"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08DB1901"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0623AA" w:rsidRPr="00827389" w14:paraId="0714C58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3F6BADD"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1B6B8688"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0623AA" w:rsidRPr="00827389" w14:paraId="5D8A911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2E9C53F"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1D40E47F"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quản lý chi phí</w:t>
            </w:r>
          </w:p>
        </w:tc>
      </w:tr>
      <w:tr w:rsidR="000623AA" w:rsidRPr="00827389" w14:paraId="6671F5B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7EDC91F"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68497DF4" w14:textId="77777777" w:rsidR="000623AA" w:rsidRPr="00827389" w:rsidRDefault="000623AA" w:rsidP="000623AA">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0623AA" w:rsidRPr="00827389" w14:paraId="1958EAC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CEC8C41"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59CD6F7B" w14:textId="77777777" w:rsidR="000623AA" w:rsidRPr="00827389" w:rsidRDefault="000623AA" w:rsidP="000623AA">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Thông tin về thống kê chi phí theo tháng của các nguyên liệu đầu vào và các chi phí khác</w:t>
            </w:r>
          </w:p>
          <w:p w14:paraId="393AA1AB" w14:textId="77777777" w:rsidR="000623AA" w:rsidRPr="00827389" w:rsidRDefault="000623AA" w:rsidP="000623AA">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 xml:space="preserve">Thông tin tổng cộng chi phí   </w:t>
            </w:r>
          </w:p>
        </w:tc>
      </w:tr>
      <w:tr w:rsidR="000623AA" w:rsidRPr="00827389" w14:paraId="6CFB6D5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3328220"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43B6A5D8" w14:textId="77777777" w:rsidR="000623AA" w:rsidRPr="00827389" w:rsidRDefault="000623AA" w:rsidP="00260DEB">
            <w:pPr>
              <w:pStyle w:val="ListParagraph"/>
              <w:numPr>
                <w:ilvl w:val="0"/>
                <w:numId w:val="39"/>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51052D5B" w14:textId="77777777" w:rsidR="000623AA" w:rsidRPr="00827389" w:rsidRDefault="000623AA" w:rsidP="00260DEB">
            <w:pPr>
              <w:pStyle w:val="ListParagraph"/>
              <w:numPr>
                <w:ilvl w:val="0"/>
                <w:numId w:val="39"/>
              </w:numPr>
              <w:rPr>
                <w:rFonts w:ascii="Times New Roman" w:hAnsi="Times New Roman" w:cs="Times New Roman"/>
                <w:sz w:val="24"/>
                <w:szCs w:val="24"/>
              </w:rPr>
            </w:pPr>
            <w:r w:rsidRPr="00827389">
              <w:rPr>
                <w:rFonts w:ascii="Times New Roman" w:hAnsi="Times New Roman" w:cs="Times New Roman"/>
                <w:sz w:val="24"/>
                <w:szCs w:val="24"/>
              </w:rPr>
              <w:t>Chọn chức năng quản lí chi phí theo tháng</w:t>
            </w:r>
          </w:p>
          <w:p w14:paraId="4EA9DD64" w14:textId="77777777" w:rsidR="000623AA" w:rsidRPr="00827389" w:rsidRDefault="000623AA" w:rsidP="00260DEB">
            <w:pPr>
              <w:pStyle w:val="ListParagraph"/>
              <w:numPr>
                <w:ilvl w:val="0"/>
                <w:numId w:val="39"/>
              </w:numPr>
              <w:rPr>
                <w:rFonts w:ascii="Times New Roman" w:hAnsi="Times New Roman" w:cs="Times New Roman"/>
                <w:sz w:val="24"/>
                <w:szCs w:val="24"/>
              </w:rPr>
            </w:pPr>
            <w:r w:rsidRPr="00827389">
              <w:rPr>
                <w:rFonts w:ascii="Times New Roman" w:hAnsi="Times New Roman" w:cs="Times New Roman"/>
                <w:sz w:val="24"/>
                <w:szCs w:val="24"/>
                <w:lang w:val="vi-VN"/>
              </w:rPr>
              <w:t>Chọn chi phí cần xóa</w:t>
            </w:r>
          </w:p>
          <w:p w14:paraId="659F1D4B" w14:textId="77777777" w:rsidR="000623AA" w:rsidRPr="00827389" w:rsidRDefault="000623AA" w:rsidP="00260DEB">
            <w:pPr>
              <w:pStyle w:val="ListParagraph"/>
              <w:numPr>
                <w:ilvl w:val="0"/>
                <w:numId w:val="39"/>
              </w:numPr>
              <w:rPr>
                <w:rFonts w:ascii="Times New Roman" w:hAnsi="Times New Roman" w:cs="Times New Roman"/>
                <w:sz w:val="24"/>
                <w:szCs w:val="24"/>
              </w:rPr>
            </w:pPr>
            <w:r w:rsidRPr="00827389">
              <w:rPr>
                <w:rFonts w:ascii="Times New Roman" w:hAnsi="Times New Roman" w:cs="Times New Roman"/>
                <w:sz w:val="24"/>
                <w:szCs w:val="24"/>
                <w:lang w:val="vi-VN"/>
              </w:rPr>
              <w:t>Hệ thống hiển thị “Bạn muốn xóa chi phí”</w:t>
            </w:r>
          </w:p>
          <w:p w14:paraId="2433A987" w14:textId="77777777" w:rsidR="000623AA" w:rsidRPr="00827389" w:rsidRDefault="000623AA" w:rsidP="00260DEB">
            <w:pPr>
              <w:pStyle w:val="ListParagraph"/>
              <w:numPr>
                <w:ilvl w:val="0"/>
                <w:numId w:val="39"/>
              </w:numPr>
              <w:rPr>
                <w:rFonts w:ascii="Times New Roman" w:hAnsi="Times New Roman" w:cs="Times New Roman"/>
                <w:sz w:val="24"/>
                <w:szCs w:val="24"/>
                <w:lang w:val="vi-VN"/>
              </w:rPr>
            </w:pPr>
            <w:r w:rsidRPr="00827389">
              <w:rPr>
                <w:rFonts w:ascii="Times New Roman" w:hAnsi="Times New Roman" w:cs="Times New Roman"/>
                <w:sz w:val="24"/>
                <w:szCs w:val="24"/>
                <w:lang w:val="vi-VN"/>
              </w:rPr>
              <w:t>Thành công xóa chi phí</w:t>
            </w:r>
          </w:p>
        </w:tc>
      </w:tr>
      <w:tr w:rsidR="000623AA" w:rsidRPr="00827389" w14:paraId="54CFBB0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49F9A60"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79F205A6"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0623AA" w:rsidRPr="00827389" w14:paraId="2677E0A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046A9A0"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53BC8550" w14:textId="4240B8F9" w:rsidR="00914331" w:rsidRDefault="00914331"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lang w:val="vi-VN"/>
              </w:rPr>
              <w:t>1a. Nếu thành công thì hiển thị màn hình trang chủ, nếu không thì kết thúc</w:t>
            </w:r>
          </w:p>
          <w:p w14:paraId="71E62DCC" w14:textId="7AA980BB" w:rsidR="000623AA" w:rsidRPr="00827389" w:rsidRDefault="00914331" w:rsidP="00F100C1">
            <w:pPr>
              <w:pStyle w:val="ListParagraph"/>
              <w:ind w:left="0"/>
              <w:rPr>
                <w:rFonts w:ascii="Times New Roman" w:hAnsi="Times New Roman" w:cs="Times New Roman"/>
                <w:sz w:val="24"/>
                <w:szCs w:val="24"/>
                <w:lang w:val="vi-VN"/>
              </w:rPr>
            </w:pPr>
            <w:r>
              <w:rPr>
                <w:rFonts w:ascii="Times New Roman" w:hAnsi="Times New Roman" w:cs="Times New Roman"/>
                <w:sz w:val="24"/>
                <w:szCs w:val="24"/>
                <w:lang w:val="vi-VN"/>
              </w:rPr>
              <w:t xml:space="preserve">4a </w:t>
            </w:r>
            <w:r w:rsidR="000623AA" w:rsidRPr="00827389">
              <w:rPr>
                <w:rFonts w:ascii="Times New Roman" w:hAnsi="Times New Roman" w:cs="Times New Roman"/>
                <w:sz w:val="24"/>
                <w:szCs w:val="24"/>
                <w:lang w:val="vi-VN"/>
              </w:rPr>
              <w:t>Nếu thực hiện thao tác thành công hệ thống báo “Hiển thị xóa thành công” , nếu thực hiện thao tác không thành công thì hệ thống hủy thao tác và kết thúc.</w:t>
            </w:r>
          </w:p>
        </w:tc>
      </w:tr>
      <w:tr w:rsidR="000623AA" w:rsidRPr="00827389" w14:paraId="133D414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FF3002C"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085A8216"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0623AA" w:rsidRPr="00827389" w14:paraId="602DB00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FFD74D1"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297748B9" w14:textId="77777777" w:rsidR="000623AA" w:rsidRPr="00827389" w:rsidRDefault="000623AA"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12005A36" w14:textId="13BB9927" w:rsidR="00260DEB" w:rsidRPr="00827389" w:rsidRDefault="001D6A02" w:rsidP="00D55B03">
      <w:pPr>
        <w:rPr>
          <w:rFonts w:ascii="Times New Roman" w:hAnsi="Times New Roman" w:cs="Times New Roman"/>
        </w:rPr>
      </w:pPr>
      <w:r>
        <w:rPr>
          <w:noProof/>
        </w:rPr>
        <w:lastRenderedPageBreak/>
        <w:drawing>
          <wp:inline distT="0" distB="0" distL="0" distR="0" wp14:anchorId="1EEF3720" wp14:editId="12E67D2B">
            <wp:extent cx="5928360" cy="6366688"/>
            <wp:effectExtent l="0" t="0" r="0" b="0"/>
            <wp:docPr id="1767604270"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04270" name="Picture 1" descr="A picture containing text, screenshot, diagram, line&#10;&#10;Description automatically generated"/>
                    <pic:cNvPicPr/>
                  </pic:nvPicPr>
                  <pic:blipFill>
                    <a:blip r:embed="rId25"/>
                    <a:stretch>
                      <a:fillRect/>
                    </a:stretch>
                  </pic:blipFill>
                  <pic:spPr>
                    <a:xfrm>
                      <a:off x="0" y="0"/>
                      <a:ext cx="5932933" cy="6371599"/>
                    </a:xfrm>
                    <a:prstGeom prst="rect">
                      <a:avLst/>
                    </a:prstGeom>
                  </pic:spPr>
                </pic:pic>
              </a:graphicData>
            </a:graphic>
          </wp:inline>
        </w:drawing>
      </w:r>
      <w:r w:rsidR="00914331" w:rsidRPr="00827389">
        <w:rPr>
          <w:rFonts w:ascii="Times New Roman" w:hAnsi="Times New Roman" w:cs="Times New Roman"/>
        </w:rPr>
        <w:t xml:space="preserve"> </w:t>
      </w:r>
      <w:r w:rsidR="00260DEB" w:rsidRPr="00827389">
        <w:rPr>
          <w:rFonts w:ascii="Times New Roman" w:hAnsi="Times New Roman" w:cs="Times New Roman"/>
        </w:rPr>
        <w:br w:type="page"/>
      </w:r>
    </w:p>
    <w:p w14:paraId="6CBC34FF" w14:textId="02847EE5" w:rsidR="00D55B03" w:rsidRPr="00827389" w:rsidRDefault="00260DEB" w:rsidP="00260DEB">
      <w:pPr>
        <w:pStyle w:val="Heading3"/>
        <w:rPr>
          <w:rFonts w:cs="Times New Roman"/>
        </w:rPr>
      </w:pPr>
      <w:bookmarkStart w:id="50" w:name="_Toc133690926"/>
      <w:bookmarkStart w:id="51" w:name="_Toc133692886"/>
      <w:r w:rsidRPr="00827389">
        <w:rPr>
          <w:rFonts w:cs="Times New Roman"/>
        </w:rPr>
        <w:lastRenderedPageBreak/>
        <w:t>Sửa chi phí</w:t>
      </w:r>
      <w:bookmarkEnd w:id="50"/>
      <w:bookmarkEnd w:id="51"/>
    </w:p>
    <w:tbl>
      <w:tblPr>
        <w:tblStyle w:val="TableGrid"/>
        <w:tblW w:w="0" w:type="auto"/>
        <w:tblInd w:w="85" w:type="dxa"/>
        <w:tblLook w:val="04A0" w:firstRow="1" w:lastRow="0" w:firstColumn="1" w:lastColumn="0" w:noHBand="0" w:noVBand="1"/>
      </w:tblPr>
      <w:tblGrid>
        <w:gridCol w:w="2070"/>
        <w:gridCol w:w="7195"/>
      </w:tblGrid>
      <w:tr w:rsidR="00260DEB" w:rsidRPr="00827389" w14:paraId="38CF2D12" w14:textId="77777777" w:rsidTr="00F100C1">
        <w:tc>
          <w:tcPr>
            <w:tcW w:w="2070" w:type="dxa"/>
            <w:tcBorders>
              <w:top w:val="single" w:sz="4" w:space="0" w:color="auto"/>
              <w:left w:val="single" w:sz="4" w:space="0" w:color="auto"/>
              <w:bottom w:val="single" w:sz="4" w:space="0" w:color="auto"/>
              <w:right w:val="single" w:sz="4" w:space="0" w:color="auto"/>
            </w:tcBorders>
          </w:tcPr>
          <w:p w14:paraId="0AE204E5"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ID</w:t>
            </w:r>
          </w:p>
          <w:p w14:paraId="1BE2712D" w14:textId="77777777" w:rsidR="00260DEB" w:rsidRPr="00827389" w:rsidRDefault="00260DEB"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91C96B9"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5.3</w:t>
            </w:r>
          </w:p>
        </w:tc>
      </w:tr>
      <w:tr w:rsidR="00260DEB" w:rsidRPr="00827389" w14:paraId="47BA915F" w14:textId="77777777" w:rsidTr="00F100C1">
        <w:tc>
          <w:tcPr>
            <w:tcW w:w="2070" w:type="dxa"/>
            <w:tcBorders>
              <w:top w:val="single" w:sz="4" w:space="0" w:color="auto"/>
              <w:left w:val="single" w:sz="4" w:space="0" w:color="auto"/>
              <w:bottom w:val="single" w:sz="4" w:space="0" w:color="auto"/>
              <w:right w:val="single" w:sz="4" w:space="0" w:color="auto"/>
            </w:tcBorders>
          </w:tcPr>
          <w:p w14:paraId="7F00DAA9"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name</w:t>
            </w:r>
          </w:p>
          <w:p w14:paraId="5ED17E67" w14:textId="77777777" w:rsidR="00260DEB" w:rsidRPr="00827389" w:rsidRDefault="00260DEB"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25EB1CBF"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Sửa</w:t>
            </w:r>
            <w:r w:rsidRPr="00827389">
              <w:rPr>
                <w:rFonts w:ascii="Times New Roman" w:eastAsia="Calibri" w:hAnsi="Times New Roman" w:cs="Times New Roman"/>
                <w:sz w:val="24"/>
                <w:szCs w:val="24"/>
                <w:lang w:val="vi-VN"/>
              </w:rPr>
              <w:t xml:space="preserve"> chi phí</w:t>
            </w:r>
          </w:p>
        </w:tc>
      </w:tr>
      <w:tr w:rsidR="00260DEB" w:rsidRPr="00827389" w14:paraId="1FF09845" w14:textId="77777777" w:rsidTr="00F100C1">
        <w:tc>
          <w:tcPr>
            <w:tcW w:w="2070" w:type="dxa"/>
            <w:tcBorders>
              <w:top w:val="single" w:sz="4" w:space="0" w:color="auto"/>
              <w:left w:val="single" w:sz="4" w:space="0" w:color="auto"/>
              <w:bottom w:val="single" w:sz="4" w:space="0" w:color="auto"/>
              <w:right w:val="single" w:sz="4" w:space="0" w:color="auto"/>
            </w:tcBorders>
          </w:tcPr>
          <w:p w14:paraId="5B67B603"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Description</w:t>
            </w:r>
          </w:p>
          <w:p w14:paraId="34BE7C63" w14:textId="77777777" w:rsidR="00260DEB" w:rsidRPr="00827389" w:rsidRDefault="00260DEB"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AB6C001" w14:textId="6F76558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 xml:space="preserve"> Là</w:t>
            </w:r>
            <w:r w:rsidRPr="00827389">
              <w:rPr>
                <w:rFonts w:ascii="Times New Roman" w:eastAsia="Calibri" w:hAnsi="Times New Roman" w:cs="Times New Roman"/>
                <w:sz w:val="24"/>
                <w:szCs w:val="24"/>
                <w:lang w:val="vi-VN"/>
              </w:rPr>
              <w:t xml:space="preserve"> chủ tiệm </w:t>
            </w:r>
            <w:r w:rsidRPr="00827389">
              <w:rPr>
                <w:rFonts w:ascii="Times New Roman" w:eastAsia="Calibri" w:hAnsi="Times New Roman" w:cs="Times New Roman"/>
                <w:sz w:val="24"/>
                <w:szCs w:val="24"/>
              </w:rPr>
              <w:t>tôi muốn sửa</w:t>
            </w:r>
            <w:r w:rsidRPr="00827389">
              <w:rPr>
                <w:rFonts w:ascii="Times New Roman" w:eastAsia="Calibri" w:hAnsi="Times New Roman" w:cs="Times New Roman"/>
                <w:sz w:val="24"/>
                <w:szCs w:val="24"/>
                <w:lang w:val="vi-VN"/>
              </w:rPr>
              <w:t xml:space="preserve"> thôgn tin về chi phí</w:t>
            </w:r>
          </w:p>
        </w:tc>
      </w:tr>
      <w:tr w:rsidR="00260DEB" w:rsidRPr="00827389" w14:paraId="0902A08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C0E417E"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79F361FA" w14:textId="29BC0159"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 tiệm</w:t>
            </w:r>
          </w:p>
        </w:tc>
      </w:tr>
      <w:tr w:rsidR="00260DEB" w:rsidRPr="00827389" w14:paraId="5D9664E3"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4D5BD8D"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56D5A7E2"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High</w:t>
            </w:r>
          </w:p>
        </w:tc>
      </w:tr>
      <w:tr w:rsidR="00260DEB" w:rsidRPr="00827389" w14:paraId="55CC97A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DA945DC"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11E9EA42"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cửa hàng, nhân viên vào hệ thống quản lí chi phí</w:t>
            </w:r>
          </w:p>
        </w:tc>
      </w:tr>
      <w:tr w:rsidR="00260DEB" w:rsidRPr="00827389" w14:paraId="2787118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4E2CBEB"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2BB5BF94" w14:textId="77777777" w:rsidR="00260DEB" w:rsidRPr="00827389" w:rsidRDefault="00260DEB" w:rsidP="00260DEB">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Đã đăng nhập vào hệ thống</w:t>
            </w:r>
          </w:p>
          <w:p w14:paraId="768355FF" w14:textId="77777777" w:rsidR="00260DEB" w:rsidRPr="00827389" w:rsidRDefault="00260DEB" w:rsidP="00260DEB">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 xml:space="preserve">Thông tin </w:t>
            </w:r>
            <w:r w:rsidRPr="00827389">
              <w:rPr>
                <w:rFonts w:ascii="Times New Roman" w:eastAsia="Calibri" w:hAnsi="Times New Roman" w:cs="Times New Roman"/>
                <w:sz w:val="24"/>
                <w:szCs w:val="24"/>
                <w:lang w:val="vi-VN"/>
              </w:rPr>
              <w:t xml:space="preserve"> dịch vụ đã được lưu trên hệ thống</w:t>
            </w:r>
          </w:p>
        </w:tc>
      </w:tr>
      <w:tr w:rsidR="00260DEB" w:rsidRPr="00827389" w14:paraId="39E1C3A9"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3B8EFB8"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68D120BC" w14:textId="77777777" w:rsidR="00260DEB" w:rsidRPr="00827389" w:rsidRDefault="00260DEB" w:rsidP="00260DEB">
            <w:pPr>
              <w:pStyle w:val="ListParagraph"/>
              <w:numPr>
                <w:ilvl w:val="0"/>
                <w:numId w:val="27"/>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 thống quản</w:t>
            </w:r>
            <w:r w:rsidRPr="00827389">
              <w:rPr>
                <w:rFonts w:ascii="Times New Roman" w:eastAsia="Calibri" w:hAnsi="Times New Roman" w:cs="Times New Roman"/>
                <w:sz w:val="24"/>
                <w:szCs w:val="24"/>
                <w:lang w:val="vi-VN"/>
              </w:rPr>
              <w:t xml:space="preserve"> lí chi phí</w:t>
            </w:r>
          </w:p>
        </w:tc>
      </w:tr>
      <w:tr w:rsidR="00260DEB" w:rsidRPr="00827389" w14:paraId="4BF76E8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51BEB6F"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3B23CE47" w14:textId="2C8C7CFD" w:rsidR="00260DEB" w:rsidRPr="00827389" w:rsidRDefault="00260DEB" w:rsidP="00260DEB">
            <w:pPr>
              <w:pStyle w:val="ListParagraph"/>
              <w:numPr>
                <w:ilvl w:val="3"/>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đăng nhập vào hệ thống</w:t>
            </w:r>
          </w:p>
          <w:p w14:paraId="67AD422C" w14:textId="24A3BE98" w:rsidR="00260DEB" w:rsidRPr="00827389" w:rsidRDefault="00260DEB" w:rsidP="00260DEB">
            <w:pPr>
              <w:pStyle w:val="ListParagraph"/>
              <w:numPr>
                <w:ilvl w:val="3"/>
                <w:numId w:val="34"/>
              </w:numPr>
              <w:spacing w:before="100" w:beforeAutospacing="1"/>
              <w:ind w:left="342" w:firstLine="0"/>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thực hiện chức năng sửa thông tin trên trang quản lí </w:t>
            </w:r>
            <w:r w:rsidR="00A7195D">
              <w:rPr>
                <w:rFonts w:ascii="Times New Roman" w:eastAsia="Calibri" w:hAnsi="Times New Roman" w:cs="Times New Roman"/>
                <w:sz w:val="24"/>
                <w:szCs w:val="24"/>
              </w:rPr>
              <w:t>chi phí</w:t>
            </w:r>
          </w:p>
          <w:p w14:paraId="7CD07DA7" w14:textId="38D3880A" w:rsidR="00260DEB" w:rsidRPr="00827389" w:rsidRDefault="00260DEB" w:rsidP="00260DEB">
            <w:pPr>
              <w:pStyle w:val="ListParagraph"/>
              <w:numPr>
                <w:ilvl w:val="3"/>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bấm nút “lưu”</w:t>
            </w:r>
          </w:p>
          <w:p w14:paraId="6571708B" w14:textId="77777777" w:rsidR="00260DEB" w:rsidRPr="00827389" w:rsidRDefault="00260DEB" w:rsidP="00260DEB">
            <w:pPr>
              <w:pStyle w:val="ListParagraph"/>
              <w:numPr>
                <w:ilvl w:val="3"/>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Hệ</w:t>
            </w:r>
            <w:r w:rsidRPr="00827389">
              <w:rPr>
                <w:rFonts w:ascii="Times New Roman" w:eastAsia="Calibri" w:hAnsi="Times New Roman" w:cs="Times New Roman"/>
                <w:sz w:val="24"/>
                <w:szCs w:val="24"/>
                <w:lang w:val="vi-VN"/>
              </w:rPr>
              <w:t xml:space="preserve"> thống lưu thôgn tin được cập nhật</w:t>
            </w:r>
          </w:p>
        </w:tc>
      </w:tr>
      <w:tr w:rsidR="00260DEB" w:rsidRPr="00827389" w14:paraId="53A8504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E57BEFA"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374674C8" w14:textId="77777777"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Huỷ thao tác cập nhật</w:t>
            </w:r>
          </w:p>
          <w:p w14:paraId="24FAEF27" w14:textId="2616B1AA" w:rsidR="00260DEB" w:rsidRPr="00827389" w:rsidRDefault="00260DEB"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1: Chủ tiệm bấm nút “Huỷ”</w:t>
            </w:r>
          </w:p>
          <w:p w14:paraId="49B5847B"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2: Hệ thống huỷ các thao tác và hiển thị lại màn hình quản lý chi</w:t>
            </w:r>
            <w:r w:rsidRPr="00827389">
              <w:rPr>
                <w:rFonts w:ascii="Times New Roman" w:eastAsia="Calibri" w:hAnsi="Times New Roman" w:cs="Times New Roman"/>
                <w:sz w:val="24"/>
                <w:szCs w:val="24"/>
                <w:lang w:val="vi-VN"/>
              </w:rPr>
              <w:t xml:space="preserve"> phí</w:t>
            </w:r>
            <w:r w:rsidRPr="00827389">
              <w:rPr>
                <w:rFonts w:ascii="Times New Roman" w:eastAsia="Calibri" w:hAnsi="Times New Roman" w:cs="Times New Roman"/>
                <w:sz w:val="24"/>
                <w:szCs w:val="24"/>
              </w:rPr>
              <w:t xml:space="preserve"> ban đầu.</w:t>
            </w:r>
          </w:p>
        </w:tc>
      </w:tr>
      <w:tr w:rsidR="00260DEB" w:rsidRPr="00827389" w14:paraId="78E3CFD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B1D9035"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38323338" w14:textId="77777777" w:rsidR="00260DEB" w:rsidRPr="00827389" w:rsidRDefault="00260DEB"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1a</w:t>
            </w:r>
            <w:r w:rsidRPr="00827389">
              <w:rPr>
                <w:rFonts w:ascii="Times New Roman" w:eastAsia="Calibri" w:hAnsi="Times New Roman" w:cs="Times New Roman"/>
                <w:sz w:val="24"/>
                <w:szCs w:val="24"/>
                <w:lang w:val="vi-VN"/>
              </w:rPr>
              <w:t xml:space="preserve"> nếu thành công hiển thị màn hình quản lí chi phí nếu đăng nhập không thành công thì kết thúc.</w:t>
            </w:r>
          </w:p>
        </w:tc>
      </w:tr>
      <w:tr w:rsidR="00260DEB" w:rsidRPr="00827389" w14:paraId="32BE4A5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6A89B61"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1D5DCE41"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r w:rsidR="00260DEB" w:rsidRPr="00827389" w14:paraId="35350FC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935A977"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2AB3223C" w14:textId="77777777" w:rsidR="00260DEB" w:rsidRPr="00827389" w:rsidRDefault="00260DEB"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bl>
    <w:p w14:paraId="5712E4D8" w14:textId="0AE205C4" w:rsidR="00260DEB" w:rsidRPr="00827389" w:rsidRDefault="00260DEB" w:rsidP="00260DEB">
      <w:pPr>
        <w:rPr>
          <w:rFonts w:ascii="Times New Roman" w:hAnsi="Times New Roman" w:cs="Times New Roman"/>
        </w:rPr>
      </w:pPr>
      <w:r w:rsidRPr="00827389">
        <w:rPr>
          <w:rFonts w:ascii="Times New Roman" w:hAnsi="Times New Roman" w:cs="Times New Roman"/>
          <w:noProof/>
        </w:rPr>
        <w:lastRenderedPageBreak/>
        <w:drawing>
          <wp:inline distT="0" distB="0" distL="0" distR="0" wp14:anchorId="11B7184F" wp14:editId="298E83E4">
            <wp:extent cx="6772599" cy="4404360"/>
            <wp:effectExtent l="0" t="0" r="952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76298" cy="4406766"/>
                    </a:xfrm>
                    <a:prstGeom prst="rect">
                      <a:avLst/>
                    </a:prstGeom>
                    <a:noFill/>
                    <a:ln>
                      <a:noFill/>
                    </a:ln>
                  </pic:spPr>
                </pic:pic>
              </a:graphicData>
            </a:graphic>
          </wp:inline>
        </w:drawing>
      </w:r>
      <w:r w:rsidRPr="00827389">
        <w:rPr>
          <w:rFonts w:ascii="Times New Roman" w:hAnsi="Times New Roman" w:cs="Times New Roman"/>
        </w:rPr>
        <w:br w:type="page"/>
      </w:r>
    </w:p>
    <w:p w14:paraId="1C03F584" w14:textId="1F77895E" w:rsidR="00260DEB" w:rsidRPr="00827389" w:rsidRDefault="00260DEB" w:rsidP="00260DEB">
      <w:pPr>
        <w:pStyle w:val="Heading3"/>
        <w:rPr>
          <w:rFonts w:cs="Times New Roman"/>
        </w:rPr>
      </w:pPr>
      <w:bookmarkStart w:id="52" w:name="_Toc133690927"/>
      <w:bookmarkStart w:id="53" w:name="_Toc133692887"/>
      <w:r w:rsidRPr="00827389">
        <w:rPr>
          <w:rFonts w:cs="Times New Roman"/>
        </w:rPr>
        <w:lastRenderedPageBreak/>
        <w:t>Tìm kiếm chi phí</w:t>
      </w:r>
      <w:bookmarkEnd w:id="52"/>
      <w:bookmarkEnd w:id="53"/>
    </w:p>
    <w:tbl>
      <w:tblPr>
        <w:tblStyle w:val="TableGrid"/>
        <w:tblW w:w="9540" w:type="dxa"/>
        <w:tblInd w:w="-5" w:type="dxa"/>
        <w:tblLook w:val="04A0" w:firstRow="1" w:lastRow="0" w:firstColumn="1" w:lastColumn="0" w:noHBand="0" w:noVBand="1"/>
      </w:tblPr>
      <w:tblGrid>
        <w:gridCol w:w="1827"/>
        <w:gridCol w:w="7713"/>
      </w:tblGrid>
      <w:tr w:rsidR="00260DEB" w:rsidRPr="00827389" w14:paraId="055A7EA8" w14:textId="77777777" w:rsidTr="00CD093F">
        <w:tc>
          <w:tcPr>
            <w:tcW w:w="1827" w:type="dxa"/>
          </w:tcPr>
          <w:p w14:paraId="3D2F9F3C"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Use case ID</w:t>
            </w:r>
          </w:p>
        </w:tc>
        <w:tc>
          <w:tcPr>
            <w:tcW w:w="7713" w:type="dxa"/>
          </w:tcPr>
          <w:p w14:paraId="66FCA533" w14:textId="7379B4B9"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5.4</w:t>
            </w:r>
          </w:p>
        </w:tc>
      </w:tr>
      <w:tr w:rsidR="00260DEB" w:rsidRPr="00827389" w14:paraId="6B3CC1DF" w14:textId="77777777" w:rsidTr="00CD093F">
        <w:tc>
          <w:tcPr>
            <w:tcW w:w="1827" w:type="dxa"/>
          </w:tcPr>
          <w:p w14:paraId="7BB9A06F"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Use case Name</w:t>
            </w:r>
          </w:p>
        </w:tc>
        <w:tc>
          <w:tcPr>
            <w:tcW w:w="7713" w:type="dxa"/>
          </w:tcPr>
          <w:p w14:paraId="1B4CC560"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Tìm kiếm chi phí </w:t>
            </w:r>
          </w:p>
        </w:tc>
      </w:tr>
      <w:tr w:rsidR="00260DEB" w:rsidRPr="00827389" w14:paraId="07CFB824" w14:textId="77777777" w:rsidTr="00CD093F">
        <w:tc>
          <w:tcPr>
            <w:tcW w:w="1827" w:type="dxa"/>
          </w:tcPr>
          <w:p w14:paraId="14E68B97"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Description</w:t>
            </w:r>
          </w:p>
        </w:tc>
        <w:tc>
          <w:tcPr>
            <w:tcW w:w="7713" w:type="dxa"/>
          </w:tcPr>
          <w:p w14:paraId="6B85D1D5" w14:textId="773DE406"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Là chủ </w:t>
            </w:r>
            <w:r w:rsidR="001D6A02">
              <w:rPr>
                <w:rFonts w:ascii="Times New Roman" w:hAnsi="Times New Roman" w:cs="Times New Roman"/>
                <w:noProof/>
                <w:sz w:val="28"/>
                <w:szCs w:val="28"/>
              </w:rPr>
              <w:t>tiệm</w:t>
            </w:r>
            <w:r w:rsidRPr="00827389">
              <w:rPr>
                <w:rFonts w:ascii="Times New Roman" w:hAnsi="Times New Roman" w:cs="Times New Roman"/>
                <w:noProof/>
                <w:sz w:val="28"/>
                <w:szCs w:val="28"/>
              </w:rPr>
              <w:t xml:space="preserve">, tôi muốn tìm kiếm các chi phí  </w:t>
            </w:r>
          </w:p>
        </w:tc>
      </w:tr>
      <w:tr w:rsidR="00260DEB" w:rsidRPr="00827389" w14:paraId="25B90A7F" w14:textId="77777777" w:rsidTr="00CD093F">
        <w:tc>
          <w:tcPr>
            <w:tcW w:w="1827" w:type="dxa"/>
          </w:tcPr>
          <w:p w14:paraId="46D7F5F3"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Actor</w:t>
            </w:r>
          </w:p>
        </w:tc>
        <w:tc>
          <w:tcPr>
            <w:tcW w:w="7713" w:type="dxa"/>
          </w:tcPr>
          <w:p w14:paraId="66033FF2" w14:textId="667EAC2A" w:rsidR="00260DEB" w:rsidRPr="001D6A02" w:rsidRDefault="00260DEB" w:rsidP="00F100C1">
            <w:pPr>
              <w:pStyle w:val="ListParagraph"/>
              <w:spacing w:before="120"/>
              <w:ind w:left="0"/>
              <w:jc w:val="both"/>
              <w:rPr>
                <w:rFonts w:ascii="Times New Roman" w:hAnsi="Times New Roman" w:cs="Times New Roman"/>
                <w:noProof/>
                <w:sz w:val="28"/>
                <w:szCs w:val="28"/>
                <w:lang w:val="vi-VN"/>
              </w:rPr>
            </w:pPr>
            <w:r w:rsidRPr="00827389">
              <w:rPr>
                <w:rFonts w:ascii="Times New Roman" w:hAnsi="Times New Roman" w:cs="Times New Roman"/>
                <w:noProof/>
                <w:sz w:val="28"/>
                <w:szCs w:val="28"/>
              </w:rPr>
              <w:t>Chủ</w:t>
            </w:r>
            <w:r w:rsidR="001D6A02">
              <w:rPr>
                <w:rFonts w:ascii="Times New Roman" w:hAnsi="Times New Roman" w:cs="Times New Roman"/>
                <w:noProof/>
                <w:sz w:val="28"/>
                <w:szCs w:val="28"/>
                <w:lang w:val="vi-VN"/>
              </w:rPr>
              <w:t xml:space="preserve"> tiệm</w:t>
            </w:r>
          </w:p>
        </w:tc>
      </w:tr>
      <w:tr w:rsidR="00260DEB" w:rsidRPr="00827389" w14:paraId="7334C1BA" w14:textId="77777777" w:rsidTr="00CD093F">
        <w:tc>
          <w:tcPr>
            <w:tcW w:w="1827" w:type="dxa"/>
          </w:tcPr>
          <w:p w14:paraId="46D46CF9"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Triggers</w:t>
            </w:r>
          </w:p>
        </w:tc>
        <w:tc>
          <w:tcPr>
            <w:tcW w:w="7713" w:type="dxa"/>
          </w:tcPr>
          <w:p w14:paraId="5E656732"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Người dùng muốn tìm kiếm các chi phí phát sinh trong thời gian bất kì </w:t>
            </w:r>
          </w:p>
        </w:tc>
      </w:tr>
      <w:tr w:rsidR="00260DEB" w:rsidRPr="00827389" w14:paraId="5C525F0B" w14:textId="77777777" w:rsidTr="00CD093F">
        <w:tc>
          <w:tcPr>
            <w:tcW w:w="1827" w:type="dxa"/>
          </w:tcPr>
          <w:p w14:paraId="49F8F13C"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Pre-Conditions</w:t>
            </w:r>
          </w:p>
        </w:tc>
        <w:tc>
          <w:tcPr>
            <w:tcW w:w="7713" w:type="dxa"/>
          </w:tcPr>
          <w:p w14:paraId="6E4B5D97" w14:textId="77777777" w:rsidR="00260DEB" w:rsidRPr="00827389" w:rsidRDefault="00260DEB" w:rsidP="00260DEB">
            <w:pPr>
              <w:pStyle w:val="ListParagraph"/>
              <w:numPr>
                <w:ilvl w:val="0"/>
                <w:numId w:val="24"/>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Đăng nhập vào hệ thống</w:t>
            </w:r>
          </w:p>
        </w:tc>
      </w:tr>
      <w:tr w:rsidR="00260DEB" w:rsidRPr="00827389" w14:paraId="402FF816" w14:textId="77777777" w:rsidTr="00CD093F">
        <w:tc>
          <w:tcPr>
            <w:tcW w:w="1827" w:type="dxa"/>
          </w:tcPr>
          <w:p w14:paraId="5F150621"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Post-Conditión</w:t>
            </w:r>
          </w:p>
        </w:tc>
        <w:tc>
          <w:tcPr>
            <w:tcW w:w="7713" w:type="dxa"/>
          </w:tcPr>
          <w:p w14:paraId="449917B9" w14:textId="77777777" w:rsidR="00260DEB" w:rsidRPr="00827389" w:rsidRDefault="00260DEB" w:rsidP="00260DEB">
            <w:pPr>
              <w:pStyle w:val="ListParagraph"/>
              <w:numPr>
                <w:ilvl w:val="0"/>
                <w:numId w:val="24"/>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Thông tin các chi phí liên quan   </w:t>
            </w:r>
          </w:p>
        </w:tc>
      </w:tr>
      <w:tr w:rsidR="00260DEB" w:rsidRPr="00827389" w14:paraId="0B039C1E" w14:textId="77777777" w:rsidTr="00CD093F">
        <w:tc>
          <w:tcPr>
            <w:tcW w:w="1827" w:type="dxa"/>
          </w:tcPr>
          <w:p w14:paraId="0B4D42B5"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Main flow</w:t>
            </w:r>
          </w:p>
        </w:tc>
        <w:tc>
          <w:tcPr>
            <w:tcW w:w="7713" w:type="dxa"/>
          </w:tcPr>
          <w:p w14:paraId="20362552" w14:textId="6EFF7307" w:rsidR="00CD093F" w:rsidRDefault="00CD093F" w:rsidP="00260DEB">
            <w:pPr>
              <w:pStyle w:val="ListParagraph"/>
              <w:numPr>
                <w:ilvl w:val="0"/>
                <w:numId w:val="36"/>
              </w:numPr>
              <w:spacing w:before="120"/>
              <w:jc w:val="both"/>
              <w:rPr>
                <w:rFonts w:ascii="Times New Roman" w:hAnsi="Times New Roman" w:cs="Times New Roman"/>
                <w:noProof/>
                <w:sz w:val="28"/>
                <w:szCs w:val="28"/>
              </w:rPr>
            </w:pPr>
            <w:r>
              <w:rPr>
                <w:rFonts w:ascii="Times New Roman" w:hAnsi="Times New Roman" w:cs="Times New Roman"/>
                <w:noProof/>
                <w:sz w:val="28"/>
                <w:szCs w:val="28"/>
                <w:lang w:val="vi-VN"/>
              </w:rPr>
              <w:t>Đăng nhập hệ thống</w:t>
            </w:r>
          </w:p>
          <w:p w14:paraId="2E04BDA5" w14:textId="1C619F43" w:rsidR="00260DEB" w:rsidRPr="00827389" w:rsidRDefault="00260DEB" w:rsidP="00260DEB">
            <w:pPr>
              <w:pStyle w:val="ListParagraph"/>
              <w:numPr>
                <w:ilvl w:val="0"/>
                <w:numId w:val="36"/>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Người dùng chọn danh mục quản lý chi phí</w:t>
            </w:r>
          </w:p>
          <w:p w14:paraId="06EC3D02" w14:textId="77777777" w:rsidR="00260DEB" w:rsidRPr="00827389" w:rsidRDefault="00260DEB" w:rsidP="00260DEB">
            <w:pPr>
              <w:pStyle w:val="ListParagraph"/>
              <w:numPr>
                <w:ilvl w:val="0"/>
                <w:numId w:val="36"/>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Người dùng nhập tên chi phí và mốc thời gian </w:t>
            </w:r>
          </w:p>
          <w:p w14:paraId="2FED35F1" w14:textId="77777777" w:rsidR="00260DEB" w:rsidRPr="00827389" w:rsidRDefault="00260DEB" w:rsidP="00260DEB">
            <w:pPr>
              <w:pStyle w:val="ListParagraph"/>
              <w:numPr>
                <w:ilvl w:val="0"/>
                <w:numId w:val="36"/>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Hệ thống hiển thị các chi phí liên quan </w:t>
            </w:r>
          </w:p>
          <w:p w14:paraId="3A3B2B94" w14:textId="77777777" w:rsidR="00260DEB" w:rsidRPr="00827389" w:rsidRDefault="00260DEB" w:rsidP="00260DEB">
            <w:pPr>
              <w:pStyle w:val="ListParagraph"/>
              <w:numPr>
                <w:ilvl w:val="0"/>
                <w:numId w:val="36"/>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Hệ thống ghi nhận tìm kiếm </w:t>
            </w:r>
          </w:p>
        </w:tc>
      </w:tr>
      <w:tr w:rsidR="00260DEB" w:rsidRPr="00827389" w14:paraId="2F6DB83E" w14:textId="77777777" w:rsidTr="00CD093F">
        <w:tc>
          <w:tcPr>
            <w:tcW w:w="1827" w:type="dxa"/>
          </w:tcPr>
          <w:p w14:paraId="2488EC17"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Alternative flows</w:t>
            </w:r>
          </w:p>
        </w:tc>
        <w:tc>
          <w:tcPr>
            <w:tcW w:w="7713" w:type="dxa"/>
          </w:tcPr>
          <w:p w14:paraId="33D5E2E2"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r w:rsidR="00260DEB" w:rsidRPr="00827389" w14:paraId="79BA27C1" w14:textId="77777777" w:rsidTr="00CD093F">
        <w:tc>
          <w:tcPr>
            <w:tcW w:w="1827" w:type="dxa"/>
          </w:tcPr>
          <w:p w14:paraId="1F41E895"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Exception flows</w:t>
            </w:r>
          </w:p>
        </w:tc>
        <w:tc>
          <w:tcPr>
            <w:tcW w:w="7713" w:type="dxa"/>
          </w:tcPr>
          <w:p w14:paraId="3E846F99" w14:textId="0ED4EB89" w:rsidR="00260DEB" w:rsidRPr="00827389" w:rsidRDefault="00CD093F" w:rsidP="00F100C1">
            <w:pPr>
              <w:pStyle w:val="ListParagraph"/>
              <w:spacing w:before="120"/>
              <w:ind w:left="0"/>
              <w:jc w:val="both"/>
              <w:rPr>
                <w:rFonts w:ascii="Times New Roman" w:hAnsi="Times New Roman" w:cs="Times New Roman"/>
                <w:noProof/>
                <w:sz w:val="28"/>
                <w:szCs w:val="28"/>
              </w:rPr>
            </w:pPr>
            <w:r>
              <w:rPr>
                <w:rFonts w:ascii="Times New Roman" w:hAnsi="Times New Roman" w:cs="Times New Roman"/>
                <w:noProof/>
                <w:sz w:val="28"/>
                <w:szCs w:val="28"/>
                <w:lang w:val="vi-VN"/>
              </w:rPr>
              <w:t>4</w:t>
            </w:r>
            <w:r w:rsidR="00260DEB" w:rsidRPr="00827389">
              <w:rPr>
                <w:rFonts w:ascii="Times New Roman" w:hAnsi="Times New Roman" w:cs="Times New Roman"/>
                <w:noProof/>
                <w:sz w:val="28"/>
                <w:szCs w:val="28"/>
              </w:rPr>
              <w:t>a Chi phí cần tìm không tồn tại hoặc thời gian nhập không hợp lệ, hiển thị “Không tồn tại dịch vụ” và kết thúc</w:t>
            </w:r>
          </w:p>
        </w:tc>
      </w:tr>
      <w:tr w:rsidR="00260DEB" w:rsidRPr="00827389" w14:paraId="3D87E3E1" w14:textId="77777777" w:rsidTr="00CD093F">
        <w:tc>
          <w:tcPr>
            <w:tcW w:w="1827" w:type="dxa"/>
          </w:tcPr>
          <w:p w14:paraId="75941BE2"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Business rules</w:t>
            </w:r>
          </w:p>
        </w:tc>
        <w:tc>
          <w:tcPr>
            <w:tcW w:w="7713" w:type="dxa"/>
          </w:tcPr>
          <w:p w14:paraId="4DFEA835"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r w:rsidR="00260DEB" w:rsidRPr="00827389" w14:paraId="264D487E" w14:textId="77777777" w:rsidTr="00CD093F">
        <w:tc>
          <w:tcPr>
            <w:tcW w:w="1827" w:type="dxa"/>
          </w:tcPr>
          <w:p w14:paraId="213DF46C" w14:textId="77777777" w:rsidR="00260DEB" w:rsidRPr="00827389" w:rsidRDefault="00260DEB"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Non-Functional Requirement</w:t>
            </w:r>
          </w:p>
        </w:tc>
        <w:tc>
          <w:tcPr>
            <w:tcW w:w="7713" w:type="dxa"/>
          </w:tcPr>
          <w:p w14:paraId="60D6AA39" w14:textId="77777777" w:rsidR="00260DEB" w:rsidRPr="00827389" w:rsidRDefault="00260DEB"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bl>
    <w:p w14:paraId="71635E29" w14:textId="2CCED010" w:rsidR="00260DEB" w:rsidRPr="00827389" w:rsidRDefault="001D6A02" w:rsidP="00260DEB">
      <w:pPr>
        <w:ind w:left="540"/>
        <w:rPr>
          <w:rFonts w:ascii="Times New Roman" w:hAnsi="Times New Roman" w:cs="Times New Roman"/>
        </w:rPr>
      </w:pPr>
      <w:r>
        <w:rPr>
          <w:noProof/>
        </w:rPr>
        <w:lastRenderedPageBreak/>
        <w:drawing>
          <wp:inline distT="0" distB="0" distL="0" distR="0" wp14:anchorId="1510AF6F" wp14:editId="0BFFA9F5">
            <wp:extent cx="5410200" cy="5603078"/>
            <wp:effectExtent l="0" t="0" r="0" b="0"/>
            <wp:docPr id="492847819"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7819" name="Picture 1" descr="A picture containing text, screenshot, diagram, font&#10;&#10;Description automatically generated"/>
                    <pic:cNvPicPr/>
                  </pic:nvPicPr>
                  <pic:blipFill>
                    <a:blip r:embed="rId27"/>
                    <a:stretch>
                      <a:fillRect/>
                    </a:stretch>
                  </pic:blipFill>
                  <pic:spPr>
                    <a:xfrm>
                      <a:off x="0" y="0"/>
                      <a:ext cx="5414736" cy="5607775"/>
                    </a:xfrm>
                    <a:prstGeom prst="rect">
                      <a:avLst/>
                    </a:prstGeom>
                  </pic:spPr>
                </pic:pic>
              </a:graphicData>
            </a:graphic>
          </wp:inline>
        </w:drawing>
      </w:r>
    </w:p>
    <w:p w14:paraId="4E690C20" w14:textId="21678363" w:rsidR="00260DEB" w:rsidRPr="00827389" w:rsidRDefault="00260DEB" w:rsidP="00260DEB">
      <w:pPr>
        <w:ind w:left="540"/>
        <w:rPr>
          <w:rFonts w:ascii="Times New Roman" w:hAnsi="Times New Roman" w:cs="Times New Roman"/>
        </w:rPr>
      </w:pPr>
      <w:r w:rsidRPr="00827389">
        <w:rPr>
          <w:rFonts w:ascii="Times New Roman" w:hAnsi="Times New Roman" w:cs="Times New Roman"/>
        </w:rPr>
        <w:br w:type="page"/>
      </w:r>
    </w:p>
    <w:p w14:paraId="1B2835DF" w14:textId="344B3090" w:rsidR="00260DEB" w:rsidRPr="00827389" w:rsidRDefault="00260DEB" w:rsidP="00260DEB">
      <w:pPr>
        <w:pStyle w:val="Heading3"/>
        <w:rPr>
          <w:rFonts w:cs="Times New Roman"/>
        </w:rPr>
      </w:pPr>
      <w:bookmarkStart w:id="54" w:name="_Toc133690928"/>
      <w:bookmarkStart w:id="55" w:name="_Toc133692888"/>
      <w:r w:rsidRPr="00827389">
        <w:rPr>
          <w:rFonts w:cs="Times New Roman"/>
        </w:rPr>
        <w:lastRenderedPageBreak/>
        <w:t>Thống kê chi phí</w:t>
      </w:r>
      <w:bookmarkEnd w:id="54"/>
      <w:bookmarkEnd w:id="55"/>
    </w:p>
    <w:tbl>
      <w:tblPr>
        <w:tblStyle w:val="TableGrid"/>
        <w:tblW w:w="0" w:type="auto"/>
        <w:tblInd w:w="85" w:type="dxa"/>
        <w:tblLook w:val="04A0" w:firstRow="1" w:lastRow="0" w:firstColumn="1" w:lastColumn="0" w:noHBand="0" w:noVBand="1"/>
      </w:tblPr>
      <w:tblGrid>
        <w:gridCol w:w="2070"/>
        <w:gridCol w:w="7195"/>
      </w:tblGrid>
      <w:tr w:rsidR="00260DEB" w:rsidRPr="00827389" w14:paraId="15F86984" w14:textId="77777777" w:rsidTr="00F100C1">
        <w:tc>
          <w:tcPr>
            <w:tcW w:w="2070" w:type="dxa"/>
            <w:tcBorders>
              <w:top w:val="single" w:sz="4" w:space="0" w:color="auto"/>
              <w:left w:val="single" w:sz="4" w:space="0" w:color="auto"/>
              <w:bottom w:val="single" w:sz="4" w:space="0" w:color="auto"/>
              <w:right w:val="single" w:sz="4" w:space="0" w:color="auto"/>
            </w:tcBorders>
          </w:tcPr>
          <w:p w14:paraId="0A869C78"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692D4AF5" w14:textId="77777777" w:rsidR="00260DEB" w:rsidRPr="00827389" w:rsidRDefault="00260DEB"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09A18F05"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5.5</w:t>
            </w:r>
          </w:p>
        </w:tc>
      </w:tr>
      <w:tr w:rsidR="00260DEB" w:rsidRPr="00827389" w14:paraId="152C2BCC" w14:textId="77777777" w:rsidTr="00F100C1">
        <w:tc>
          <w:tcPr>
            <w:tcW w:w="2070" w:type="dxa"/>
            <w:tcBorders>
              <w:top w:val="single" w:sz="4" w:space="0" w:color="auto"/>
              <w:left w:val="single" w:sz="4" w:space="0" w:color="auto"/>
              <w:bottom w:val="single" w:sz="4" w:space="0" w:color="auto"/>
              <w:right w:val="single" w:sz="4" w:space="0" w:color="auto"/>
            </w:tcBorders>
          </w:tcPr>
          <w:p w14:paraId="75F4B75B"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482B060F" w14:textId="77777777" w:rsidR="00260DEB" w:rsidRPr="00827389" w:rsidRDefault="00260DEB"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35944BC9"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Thống kê chi phí</w:t>
            </w:r>
          </w:p>
        </w:tc>
      </w:tr>
      <w:tr w:rsidR="00260DEB" w:rsidRPr="00827389" w14:paraId="3B8927BD" w14:textId="77777777" w:rsidTr="00F100C1">
        <w:tc>
          <w:tcPr>
            <w:tcW w:w="2070" w:type="dxa"/>
            <w:tcBorders>
              <w:top w:val="single" w:sz="4" w:space="0" w:color="auto"/>
              <w:left w:val="single" w:sz="4" w:space="0" w:color="auto"/>
              <w:bottom w:val="single" w:sz="4" w:space="0" w:color="auto"/>
              <w:right w:val="single" w:sz="4" w:space="0" w:color="auto"/>
            </w:tcBorders>
          </w:tcPr>
          <w:p w14:paraId="5A98F96A"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39A53C36" w14:textId="77777777" w:rsidR="00260DEB" w:rsidRPr="00827389" w:rsidRDefault="00260DEB"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1303C241"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Là chủ tiệm, tôi muốn thống kê chi phí của tiệm theo thời gian</w:t>
            </w:r>
          </w:p>
          <w:p w14:paraId="123FFAE7" w14:textId="77777777" w:rsidR="00260DEB" w:rsidRPr="00827389" w:rsidRDefault="00260DEB" w:rsidP="00F100C1">
            <w:pPr>
              <w:rPr>
                <w:rFonts w:ascii="Times New Roman" w:hAnsi="Times New Roman" w:cs="Times New Roman"/>
                <w:sz w:val="24"/>
                <w:szCs w:val="24"/>
              </w:rPr>
            </w:pPr>
          </w:p>
        </w:tc>
      </w:tr>
      <w:tr w:rsidR="00260DEB" w:rsidRPr="00827389" w14:paraId="4B0B005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7C663DD" w14:textId="77777777" w:rsidR="00260DEB" w:rsidRPr="00827389" w:rsidRDefault="00260DEB"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30F1E5D6"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260DEB" w:rsidRPr="00827389" w14:paraId="2B26161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018A290"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4C210E15"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260DEB" w:rsidRPr="00827389" w14:paraId="410B30B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F297ADE"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255B77AF"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thống kê chi phí</w:t>
            </w:r>
          </w:p>
        </w:tc>
      </w:tr>
      <w:tr w:rsidR="00260DEB" w:rsidRPr="00827389" w14:paraId="788ED31D"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559BD64"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3EC39366" w14:textId="77777777" w:rsidR="00260DEB" w:rsidRPr="00827389" w:rsidRDefault="00260DEB" w:rsidP="00260DEB">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p w14:paraId="6FFA835F" w14:textId="77777777" w:rsidR="00260DEB" w:rsidRPr="00827389" w:rsidRDefault="00260DEB" w:rsidP="00260DEB">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Các chi phí đã được thêm và lưu vào hệ thống</w:t>
            </w:r>
          </w:p>
        </w:tc>
      </w:tr>
      <w:tr w:rsidR="00260DEB" w:rsidRPr="00827389" w14:paraId="3B09C73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A45E644"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069F7362" w14:textId="77777777" w:rsidR="00260DEB" w:rsidRPr="00827389" w:rsidRDefault="00260DEB" w:rsidP="00260DEB">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Thông tin về thống kê chi phí theo tháng của các nguyên liệu đầu vào và các chi phí khác</w:t>
            </w:r>
          </w:p>
          <w:p w14:paraId="2E1A1E51" w14:textId="77777777" w:rsidR="00260DEB" w:rsidRPr="00827389" w:rsidRDefault="00260DEB" w:rsidP="00260DEB">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 xml:space="preserve">Thông tin tổng cộng chi phí   </w:t>
            </w:r>
          </w:p>
        </w:tc>
      </w:tr>
      <w:tr w:rsidR="00260DEB" w:rsidRPr="00827389" w14:paraId="4D2DDD10"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12D69BF"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463E7E28"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667AA018"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Chọn chức năng quản lí chi phí</w:t>
            </w:r>
          </w:p>
          <w:p w14:paraId="095C9CAD"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Chọn Thống kê chi phí</w:t>
            </w:r>
          </w:p>
          <w:p w14:paraId="40F3582A"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Hệ thống hiển thị cửa sổ chọn thời gian muốn thống kê</w:t>
            </w:r>
          </w:p>
          <w:p w14:paraId="528A0964"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 xml:space="preserve">Nhập khoảng thời gian </w:t>
            </w:r>
          </w:p>
          <w:p w14:paraId="14971BC5"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Hệ thống tính tổng các chi phí đã thêm vào hệ thống theo khoảng thời gian đã chọn</w:t>
            </w:r>
          </w:p>
          <w:p w14:paraId="04111143" w14:textId="77777777" w:rsidR="00260DEB" w:rsidRPr="00827389" w:rsidRDefault="00260DEB" w:rsidP="00260DEB">
            <w:pPr>
              <w:pStyle w:val="ListParagraph"/>
              <w:numPr>
                <w:ilvl w:val="0"/>
                <w:numId w:val="37"/>
              </w:numPr>
              <w:rPr>
                <w:rFonts w:ascii="Times New Roman" w:hAnsi="Times New Roman" w:cs="Times New Roman"/>
                <w:sz w:val="24"/>
                <w:szCs w:val="24"/>
              </w:rPr>
            </w:pPr>
            <w:r w:rsidRPr="00827389">
              <w:rPr>
                <w:rFonts w:ascii="Times New Roman" w:hAnsi="Times New Roman" w:cs="Times New Roman"/>
                <w:sz w:val="24"/>
                <w:szCs w:val="24"/>
              </w:rPr>
              <w:t>Hiển thị đầy đủ các thông tin của chi phí theo thời gian và tổng chi phí của khoảng thời gian đã chọn</w:t>
            </w:r>
          </w:p>
          <w:p w14:paraId="1DCFEFC3" w14:textId="77777777" w:rsidR="00260DEB" w:rsidRPr="00827389" w:rsidRDefault="00260DEB" w:rsidP="00F100C1">
            <w:pPr>
              <w:pStyle w:val="ListParagraph"/>
              <w:rPr>
                <w:rFonts w:ascii="Times New Roman" w:hAnsi="Times New Roman" w:cs="Times New Roman"/>
                <w:sz w:val="24"/>
                <w:szCs w:val="24"/>
              </w:rPr>
            </w:pPr>
          </w:p>
        </w:tc>
      </w:tr>
      <w:tr w:rsidR="00260DEB" w:rsidRPr="00827389" w14:paraId="2EA4A0D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38684C1"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0A9FC711"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260DEB" w:rsidRPr="00827389" w14:paraId="379824F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CBAD40E"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266624A2"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260DEB" w:rsidRPr="00827389" w14:paraId="5A99C07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2CE9721"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2A88BBCF"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260DEB" w:rsidRPr="00827389" w14:paraId="396F5D1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779DEB6"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7961D683" w14:textId="77777777" w:rsidR="00260DEB" w:rsidRPr="00827389" w:rsidRDefault="00260DEB"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73C543B8" w14:textId="393ACC26" w:rsidR="00260DEB" w:rsidRPr="00827389" w:rsidRDefault="0027576C" w:rsidP="00260DEB">
      <w:pPr>
        <w:rPr>
          <w:rFonts w:ascii="Times New Roman" w:hAnsi="Times New Roman" w:cs="Times New Roman"/>
        </w:rPr>
      </w:pPr>
      <w:r>
        <w:rPr>
          <w:noProof/>
        </w:rPr>
        <w:lastRenderedPageBreak/>
        <w:drawing>
          <wp:inline distT="0" distB="0" distL="0" distR="0" wp14:anchorId="1FB69105" wp14:editId="1206EF50">
            <wp:extent cx="6377940" cy="7699169"/>
            <wp:effectExtent l="0" t="0" r="3810" b="0"/>
            <wp:docPr id="727429818"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29818" name="Picture 1" descr="A diagram of a flowchart&#10;&#10;Description automatically generated with low confidence"/>
                    <pic:cNvPicPr/>
                  </pic:nvPicPr>
                  <pic:blipFill>
                    <a:blip r:embed="rId28"/>
                    <a:stretch>
                      <a:fillRect/>
                    </a:stretch>
                  </pic:blipFill>
                  <pic:spPr>
                    <a:xfrm>
                      <a:off x="0" y="0"/>
                      <a:ext cx="6381271" cy="7703190"/>
                    </a:xfrm>
                    <a:prstGeom prst="rect">
                      <a:avLst/>
                    </a:prstGeom>
                  </pic:spPr>
                </pic:pic>
              </a:graphicData>
            </a:graphic>
          </wp:inline>
        </w:drawing>
      </w:r>
    </w:p>
    <w:p w14:paraId="1BFF8306" w14:textId="2E7C43C3" w:rsidR="00827389" w:rsidRPr="00827389" w:rsidRDefault="00827389" w:rsidP="00260DEB">
      <w:pPr>
        <w:rPr>
          <w:rFonts w:ascii="Times New Roman" w:hAnsi="Times New Roman" w:cs="Times New Roman"/>
        </w:rPr>
      </w:pPr>
      <w:r w:rsidRPr="00827389">
        <w:rPr>
          <w:rFonts w:ascii="Times New Roman" w:hAnsi="Times New Roman" w:cs="Times New Roman"/>
        </w:rPr>
        <w:br w:type="page"/>
      </w:r>
    </w:p>
    <w:p w14:paraId="704050BA" w14:textId="3D9F8241" w:rsidR="00260DEB" w:rsidRPr="00827389" w:rsidRDefault="00827389" w:rsidP="00827389">
      <w:pPr>
        <w:pStyle w:val="Heading2"/>
        <w:rPr>
          <w:rFonts w:cs="Times New Roman"/>
        </w:rPr>
      </w:pPr>
      <w:bookmarkStart w:id="56" w:name="_Toc133690929"/>
      <w:bookmarkStart w:id="57" w:name="_Toc133692889"/>
      <w:r w:rsidRPr="00827389">
        <w:rPr>
          <w:rFonts w:cs="Times New Roman"/>
        </w:rPr>
        <w:lastRenderedPageBreak/>
        <w:t>Quản lý nhân viên</w:t>
      </w:r>
      <w:bookmarkEnd w:id="56"/>
      <w:bookmarkEnd w:id="57"/>
    </w:p>
    <w:p w14:paraId="47BB0786" w14:textId="322B1EA1" w:rsidR="00827389" w:rsidRPr="00827389" w:rsidRDefault="00827389" w:rsidP="00827389">
      <w:pPr>
        <w:pStyle w:val="Heading3"/>
        <w:rPr>
          <w:rFonts w:cs="Times New Roman"/>
        </w:rPr>
      </w:pPr>
      <w:bookmarkStart w:id="58" w:name="_Toc133690930"/>
      <w:bookmarkStart w:id="59" w:name="_Toc133692890"/>
      <w:r w:rsidRPr="00827389">
        <w:rPr>
          <w:rFonts w:cs="Times New Roman"/>
        </w:rPr>
        <w:t>Thêm nhân viên</w:t>
      </w:r>
      <w:bookmarkEnd w:id="58"/>
      <w:bookmarkEnd w:id="59"/>
    </w:p>
    <w:tbl>
      <w:tblPr>
        <w:tblStyle w:val="TableGrid"/>
        <w:tblW w:w="0" w:type="auto"/>
        <w:tblInd w:w="85" w:type="dxa"/>
        <w:tblLook w:val="04A0" w:firstRow="1" w:lastRow="0" w:firstColumn="1" w:lastColumn="0" w:noHBand="0" w:noVBand="1"/>
      </w:tblPr>
      <w:tblGrid>
        <w:gridCol w:w="2070"/>
        <w:gridCol w:w="7195"/>
      </w:tblGrid>
      <w:tr w:rsidR="00827389" w:rsidRPr="00827389" w14:paraId="3F5D6146" w14:textId="77777777" w:rsidTr="00F100C1">
        <w:tc>
          <w:tcPr>
            <w:tcW w:w="2070" w:type="dxa"/>
            <w:tcBorders>
              <w:top w:val="single" w:sz="4" w:space="0" w:color="auto"/>
              <w:left w:val="single" w:sz="4" w:space="0" w:color="auto"/>
              <w:bottom w:val="single" w:sz="4" w:space="0" w:color="auto"/>
              <w:right w:val="single" w:sz="4" w:space="0" w:color="auto"/>
            </w:tcBorders>
          </w:tcPr>
          <w:p w14:paraId="5DD57D0F"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622BA19B"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3EE3AC7F"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6.1</w:t>
            </w:r>
          </w:p>
        </w:tc>
      </w:tr>
      <w:tr w:rsidR="00827389" w:rsidRPr="00827389" w14:paraId="51985718" w14:textId="77777777" w:rsidTr="00F100C1">
        <w:tc>
          <w:tcPr>
            <w:tcW w:w="2070" w:type="dxa"/>
            <w:tcBorders>
              <w:top w:val="single" w:sz="4" w:space="0" w:color="auto"/>
              <w:left w:val="single" w:sz="4" w:space="0" w:color="auto"/>
              <w:bottom w:val="single" w:sz="4" w:space="0" w:color="auto"/>
              <w:right w:val="single" w:sz="4" w:space="0" w:color="auto"/>
            </w:tcBorders>
          </w:tcPr>
          <w:p w14:paraId="7C698BCC"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78251B59"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2972A7B"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Thêm mới nhân viên</w:t>
            </w:r>
          </w:p>
          <w:p w14:paraId="3C4581FB" w14:textId="77777777" w:rsidR="00827389" w:rsidRPr="00827389" w:rsidRDefault="00827389" w:rsidP="00F100C1">
            <w:pPr>
              <w:pStyle w:val="ListParagraph"/>
              <w:ind w:left="0"/>
              <w:rPr>
                <w:rFonts w:ascii="Times New Roman" w:hAnsi="Times New Roman" w:cs="Times New Roman"/>
                <w:sz w:val="24"/>
                <w:szCs w:val="24"/>
              </w:rPr>
            </w:pPr>
          </w:p>
        </w:tc>
      </w:tr>
      <w:tr w:rsidR="00827389" w:rsidRPr="00827389" w14:paraId="7F8ADDB8" w14:textId="77777777" w:rsidTr="00F100C1">
        <w:tc>
          <w:tcPr>
            <w:tcW w:w="2070" w:type="dxa"/>
            <w:tcBorders>
              <w:top w:val="single" w:sz="4" w:space="0" w:color="auto"/>
              <w:left w:val="single" w:sz="4" w:space="0" w:color="auto"/>
              <w:bottom w:val="single" w:sz="4" w:space="0" w:color="auto"/>
              <w:right w:val="single" w:sz="4" w:space="0" w:color="auto"/>
            </w:tcBorders>
          </w:tcPr>
          <w:p w14:paraId="5C52168C"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437E91A"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FF6680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 xml:space="preserve">Là người chủ, tôi muốn thêm thông tin nhân viên mới vào hệ thống </w:t>
            </w:r>
          </w:p>
          <w:p w14:paraId="2B01CFBA" w14:textId="77777777" w:rsidR="00827389" w:rsidRPr="00827389" w:rsidRDefault="00827389" w:rsidP="00F100C1">
            <w:pPr>
              <w:pStyle w:val="ListParagraph"/>
              <w:ind w:left="0"/>
              <w:rPr>
                <w:rFonts w:ascii="Times New Roman" w:hAnsi="Times New Roman" w:cs="Times New Roman"/>
                <w:sz w:val="24"/>
                <w:szCs w:val="24"/>
              </w:rPr>
            </w:pPr>
          </w:p>
        </w:tc>
      </w:tr>
      <w:tr w:rsidR="00827389" w:rsidRPr="00827389" w14:paraId="1CB939A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D68E32B"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0BDF9DE6"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827389" w:rsidRPr="00827389" w14:paraId="5064FEF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8E57EE2"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674154F4"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827389" w:rsidRPr="00827389" w14:paraId="6B6BE89C"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D9619E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126C9A66"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Người dùng chọn chức năng thêm mới nhân viên</w:t>
            </w:r>
          </w:p>
        </w:tc>
      </w:tr>
      <w:tr w:rsidR="00827389" w:rsidRPr="00827389" w14:paraId="780EB79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5C7934C"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746A905D"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Đăng nhập vào hệ thống</w:t>
            </w:r>
          </w:p>
          <w:p w14:paraId="3731441C"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Nhân viên muốn thêm mới vào chưa tồn tại trong hệ thống</w:t>
            </w:r>
          </w:p>
        </w:tc>
      </w:tr>
      <w:tr w:rsidR="00827389" w:rsidRPr="00827389" w14:paraId="53AEE09A"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7A7133E"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0F9A32A1"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Thông tin nhân viên mới được thêm vào hệ thống</w:t>
            </w:r>
          </w:p>
          <w:p w14:paraId="2994FCB1" w14:textId="77777777" w:rsidR="00827389" w:rsidRPr="00827389" w:rsidRDefault="00827389" w:rsidP="00F100C1">
            <w:pPr>
              <w:pStyle w:val="ListParagraph"/>
              <w:rPr>
                <w:rFonts w:ascii="Times New Roman" w:hAnsi="Times New Roman" w:cs="Times New Roman"/>
                <w:sz w:val="24"/>
                <w:szCs w:val="24"/>
              </w:rPr>
            </w:pPr>
          </w:p>
        </w:tc>
      </w:tr>
      <w:tr w:rsidR="00827389" w:rsidRPr="00827389" w14:paraId="21666FEF"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6EB46AA"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3B02D5FA"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Đăng nhập hệ thống</w:t>
            </w:r>
          </w:p>
          <w:p w14:paraId="76D7B926"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Chọn chức năng quản lí nhân viên</w:t>
            </w:r>
          </w:p>
          <w:p w14:paraId="4CE6E522"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Chọn thêm mới nhân viên</w:t>
            </w:r>
          </w:p>
          <w:p w14:paraId="50F12CC8" w14:textId="3422BB00"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 xml:space="preserve">Nhập thông tin chi tiết về nhân </w:t>
            </w:r>
            <w:r w:rsidR="0027576C">
              <w:rPr>
                <w:rFonts w:ascii="Times New Roman" w:hAnsi="Times New Roman" w:cs="Times New Roman"/>
                <w:sz w:val="24"/>
                <w:szCs w:val="24"/>
              </w:rPr>
              <w:t>viên</w:t>
            </w:r>
            <w:r w:rsidR="0027576C">
              <w:rPr>
                <w:rFonts w:ascii="Times New Roman" w:hAnsi="Times New Roman" w:cs="Times New Roman"/>
                <w:sz w:val="24"/>
                <w:szCs w:val="24"/>
                <w:lang w:val="vi-VN"/>
              </w:rPr>
              <w:t>( Tên nhân viên, SDT, địa chỉ, năm sinh, ngày bắt đầu đi làm</w:t>
            </w:r>
          </w:p>
          <w:p w14:paraId="4F4FCFEB"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Lưu thông tin nhân viên mới vào hệ thống</w:t>
            </w:r>
          </w:p>
          <w:p w14:paraId="43E84D5A" w14:textId="77777777" w:rsidR="00827389" w:rsidRPr="00827389" w:rsidRDefault="00827389" w:rsidP="00827389">
            <w:pPr>
              <w:pStyle w:val="ListParagraph"/>
              <w:numPr>
                <w:ilvl w:val="0"/>
                <w:numId w:val="40"/>
              </w:numPr>
              <w:rPr>
                <w:rFonts w:ascii="Times New Roman" w:hAnsi="Times New Roman" w:cs="Times New Roman"/>
                <w:sz w:val="24"/>
                <w:szCs w:val="24"/>
              </w:rPr>
            </w:pPr>
            <w:r w:rsidRPr="00827389">
              <w:rPr>
                <w:rFonts w:ascii="Times New Roman" w:hAnsi="Times New Roman" w:cs="Times New Roman"/>
                <w:sz w:val="24"/>
                <w:szCs w:val="24"/>
              </w:rPr>
              <w:t>Hiển thông báo thành công</w:t>
            </w:r>
          </w:p>
          <w:p w14:paraId="41EC4D83" w14:textId="77777777" w:rsidR="00827389" w:rsidRPr="00827389" w:rsidRDefault="00827389" w:rsidP="00F100C1">
            <w:pPr>
              <w:pStyle w:val="ListParagraph"/>
              <w:rPr>
                <w:rFonts w:ascii="Times New Roman" w:hAnsi="Times New Roman" w:cs="Times New Roman"/>
                <w:sz w:val="24"/>
                <w:szCs w:val="24"/>
              </w:rPr>
            </w:pPr>
          </w:p>
        </w:tc>
      </w:tr>
      <w:tr w:rsidR="00827389" w:rsidRPr="00827389" w14:paraId="60EAA5A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1E0F964"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5ECC5BCD"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827389" w:rsidRPr="00827389" w14:paraId="409534B7"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4E2043C"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086C982B" w14:textId="34ADC5C6" w:rsidR="00DA2E9E" w:rsidRDefault="00DA2E9E"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đăng nhập thành công, thì hiển thị màn hình chính, nếu không thì kết thúc.</w:t>
            </w:r>
          </w:p>
          <w:p w14:paraId="0DC94259" w14:textId="1072351F"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5a nếu thông tin nhân viên mới muốn thêm vào đã tồn tại trong hệ thống thì hiển thị thông báo “Lỗi nhân viên đã tồn tại” và kết thúc</w:t>
            </w:r>
          </w:p>
          <w:p w14:paraId="7D030DEB"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5b nếu bị lỗi trong khi lưu hiển thị thông báo “Lỗi trong quá trình lưu” và kết thúc</w:t>
            </w:r>
          </w:p>
          <w:p w14:paraId="7939FC69" w14:textId="77777777" w:rsidR="00827389" w:rsidRPr="00827389" w:rsidRDefault="00827389" w:rsidP="00F100C1">
            <w:pPr>
              <w:pStyle w:val="ListParagraph"/>
              <w:ind w:left="0"/>
              <w:rPr>
                <w:rFonts w:ascii="Times New Roman" w:hAnsi="Times New Roman" w:cs="Times New Roman"/>
                <w:sz w:val="24"/>
                <w:szCs w:val="24"/>
              </w:rPr>
            </w:pPr>
          </w:p>
        </w:tc>
      </w:tr>
      <w:tr w:rsidR="00827389" w:rsidRPr="00827389" w14:paraId="1524821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71431F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1CCD9046"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827389" w:rsidRPr="00827389" w14:paraId="1896036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34A013E3"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7C27A94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7B50979E" w14:textId="6E2A7A6F" w:rsidR="00827389" w:rsidRPr="00827389" w:rsidRDefault="0027576C" w:rsidP="00827389">
      <w:pPr>
        <w:rPr>
          <w:rFonts w:ascii="Times New Roman" w:hAnsi="Times New Roman" w:cs="Times New Roman"/>
        </w:rPr>
      </w:pPr>
      <w:r>
        <w:rPr>
          <w:noProof/>
        </w:rPr>
        <w:lastRenderedPageBreak/>
        <w:drawing>
          <wp:inline distT="0" distB="0" distL="0" distR="0" wp14:anchorId="6EA7D9A0" wp14:editId="77971621">
            <wp:extent cx="6294229" cy="6675120"/>
            <wp:effectExtent l="0" t="0" r="0" b="0"/>
            <wp:docPr id="353199436"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99436" name="Picture 1" descr="A picture containing text, screenshot, diagram, line&#10;&#10;Description automatically generated"/>
                    <pic:cNvPicPr/>
                  </pic:nvPicPr>
                  <pic:blipFill>
                    <a:blip r:embed="rId29"/>
                    <a:stretch>
                      <a:fillRect/>
                    </a:stretch>
                  </pic:blipFill>
                  <pic:spPr>
                    <a:xfrm>
                      <a:off x="0" y="0"/>
                      <a:ext cx="6301520" cy="6682852"/>
                    </a:xfrm>
                    <a:prstGeom prst="rect">
                      <a:avLst/>
                    </a:prstGeom>
                  </pic:spPr>
                </pic:pic>
              </a:graphicData>
            </a:graphic>
          </wp:inline>
        </w:drawing>
      </w:r>
      <w:r w:rsidR="00DA2E9E" w:rsidRPr="00827389">
        <w:rPr>
          <w:rFonts w:ascii="Times New Roman" w:hAnsi="Times New Roman" w:cs="Times New Roman"/>
        </w:rPr>
        <w:t xml:space="preserve"> </w:t>
      </w:r>
      <w:r w:rsidR="00827389" w:rsidRPr="00827389">
        <w:rPr>
          <w:rFonts w:ascii="Times New Roman" w:hAnsi="Times New Roman" w:cs="Times New Roman"/>
        </w:rPr>
        <w:br w:type="page"/>
      </w:r>
    </w:p>
    <w:p w14:paraId="52E7E756" w14:textId="435CB921" w:rsidR="00827389" w:rsidRPr="00827389" w:rsidRDefault="00827389" w:rsidP="00827389">
      <w:pPr>
        <w:pStyle w:val="Heading3"/>
        <w:rPr>
          <w:rFonts w:cs="Times New Roman"/>
        </w:rPr>
      </w:pPr>
      <w:bookmarkStart w:id="60" w:name="_Toc133690931"/>
      <w:bookmarkStart w:id="61" w:name="_Toc133692891"/>
      <w:r w:rsidRPr="00827389">
        <w:rPr>
          <w:rFonts w:cs="Times New Roman"/>
        </w:rPr>
        <w:lastRenderedPageBreak/>
        <w:t>Xóa nhân viên</w:t>
      </w:r>
      <w:bookmarkEnd w:id="60"/>
      <w:bookmarkEnd w:id="61"/>
    </w:p>
    <w:tbl>
      <w:tblPr>
        <w:tblStyle w:val="TableGrid"/>
        <w:tblW w:w="0" w:type="auto"/>
        <w:tblInd w:w="-6" w:type="dxa"/>
        <w:tblLook w:val="04A0" w:firstRow="1" w:lastRow="0" w:firstColumn="1" w:lastColumn="0" w:noHBand="0" w:noVBand="1"/>
      </w:tblPr>
      <w:tblGrid>
        <w:gridCol w:w="2161"/>
        <w:gridCol w:w="7195"/>
      </w:tblGrid>
      <w:tr w:rsidR="00827389" w:rsidRPr="00827389" w14:paraId="2A551351" w14:textId="77777777" w:rsidTr="00F100C1">
        <w:tc>
          <w:tcPr>
            <w:tcW w:w="2161" w:type="dxa"/>
            <w:tcBorders>
              <w:top w:val="single" w:sz="4" w:space="0" w:color="auto"/>
              <w:left w:val="single" w:sz="4" w:space="0" w:color="auto"/>
              <w:bottom w:val="single" w:sz="4" w:space="0" w:color="auto"/>
              <w:right w:val="single" w:sz="4" w:space="0" w:color="auto"/>
            </w:tcBorders>
          </w:tcPr>
          <w:p w14:paraId="5E9FF2F4"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Use case ID</w:t>
            </w:r>
          </w:p>
          <w:p w14:paraId="39386198"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4304CDB9" w14:textId="77777777" w:rsidR="00827389" w:rsidRPr="00827389" w:rsidRDefault="00827389"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6.2</w:t>
            </w:r>
          </w:p>
        </w:tc>
      </w:tr>
      <w:tr w:rsidR="00827389" w:rsidRPr="00827389" w14:paraId="120D934A" w14:textId="77777777" w:rsidTr="00F100C1">
        <w:tc>
          <w:tcPr>
            <w:tcW w:w="2161" w:type="dxa"/>
            <w:tcBorders>
              <w:top w:val="single" w:sz="4" w:space="0" w:color="auto"/>
              <w:left w:val="single" w:sz="4" w:space="0" w:color="auto"/>
              <w:bottom w:val="single" w:sz="4" w:space="0" w:color="auto"/>
              <w:right w:val="single" w:sz="4" w:space="0" w:color="auto"/>
            </w:tcBorders>
          </w:tcPr>
          <w:p w14:paraId="1CD2CD7D"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Use case name</w:t>
            </w:r>
          </w:p>
          <w:p w14:paraId="5E21FDB0"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590E3B80" w14:textId="77777777" w:rsidR="00827389" w:rsidRPr="00827389" w:rsidRDefault="00827389" w:rsidP="00F100C1">
            <w:pPr>
              <w:rPr>
                <w:rFonts w:ascii="Times New Roman" w:hAnsi="Times New Roman" w:cs="Times New Roman"/>
                <w:sz w:val="24"/>
                <w:szCs w:val="24"/>
                <w:lang w:val="vi-VN"/>
              </w:rPr>
            </w:pPr>
            <w:r w:rsidRPr="00827389">
              <w:rPr>
                <w:rFonts w:ascii="Times New Roman" w:hAnsi="Times New Roman" w:cs="Times New Roman"/>
                <w:sz w:val="24"/>
                <w:szCs w:val="24"/>
                <w:lang w:val="vi-VN"/>
              </w:rPr>
              <w:t>Xóa nhân viên</w:t>
            </w:r>
          </w:p>
        </w:tc>
      </w:tr>
      <w:tr w:rsidR="00827389" w:rsidRPr="00827389" w14:paraId="2898D0A7" w14:textId="77777777" w:rsidTr="00F100C1">
        <w:tc>
          <w:tcPr>
            <w:tcW w:w="2161" w:type="dxa"/>
            <w:tcBorders>
              <w:top w:val="single" w:sz="4" w:space="0" w:color="auto"/>
              <w:left w:val="single" w:sz="4" w:space="0" w:color="auto"/>
              <w:bottom w:val="single" w:sz="4" w:space="0" w:color="auto"/>
              <w:right w:val="single" w:sz="4" w:space="0" w:color="auto"/>
            </w:tcBorders>
          </w:tcPr>
          <w:p w14:paraId="2DD8460A"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Description</w:t>
            </w:r>
          </w:p>
          <w:p w14:paraId="5D03C466" w14:textId="77777777" w:rsidR="00827389" w:rsidRPr="00827389" w:rsidRDefault="00827389" w:rsidP="00F100C1">
            <w:pPr>
              <w:rPr>
                <w:rFonts w:ascii="Times New Roman"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49263EE"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 xml:space="preserve">Là chủ tiệm, tôi </w:t>
            </w:r>
            <w:r w:rsidRPr="00827389">
              <w:rPr>
                <w:rFonts w:ascii="Times New Roman" w:hAnsi="Times New Roman" w:cs="Times New Roman"/>
                <w:sz w:val="24"/>
                <w:szCs w:val="24"/>
                <w:lang w:val="vi-VN"/>
              </w:rPr>
              <w:t>muốn xóa nhân viên không còn làm việc tại cửa tiệm</w:t>
            </w:r>
          </w:p>
          <w:p w14:paraId="2F108A5D" w14:textId="77777777" w:rsidR="00827389" w:rsidRPr="00827389" w:rsidRDefault="00827389" w:rsidP="00F100C1">
            <w:pPr>
              <w:rPr>
                <w:rFonts w:ascii="Times New Roman" w:hAnsi="Times New Roman" w:cs="Times New Roman"/>
                <w:sz w:val="24"/>
                <w:szCs w:val="24"/>
              </w:rPr>
            </w:pPr>
          </w:p>
        </w:tc>
      </w:tr>
      <w:tr w:rsidR="00827389" w:rsidRPr="00827389" w14:paraId="2ACE0CBB"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0989595C" w14:textId="77777777" w:rsidR="00827389" w:rsidRPr="00827389" w:rsidRDefault="00827389" w:rsidP="00F100C1">
            <w:pPr>
              <w:rPr>
                <w:rFonts w:ascii="Times New Roman" w:hAnsi="Times New Roman" w:cs="Times New Roman"/>
                <w:sz w:val="24"/>
                <w:szCs w:val="24"/>
              </w:rPr>
            </w:pPr>
            <w:r w:rsidRPr="00827389">
              <w:rPr>
                <w:rFonts w:ascii="Times New Roman"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7535C4DB"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Chủ tiệm</w:t>
            </w:r>
          </w:p>
        </w:tc>
      </w:tr>
      <w:tr w:rsidR="00827389" w:rsidRPr="00827389" w14:paraId="3725D344"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3DCB2F7C"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36E981D0"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High</w:t>
            </w:r>
          </w:p>
        </w:tc>
      </w:tr>
      <w:tr w:rsidR="00827389" w:rsidRPr="00827389" w14:paraId="5778D6A7"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4126B537"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0502CCD6" w14:textId="77777777" w:rsidR="00827389" w:rsidRPr="00827389" w:rsidRDefault="00827389"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rPr>
              <w:t xml:space="preserve">Người dùng chọn chức năng quản lý </w:t>
            </w:r>
            <w:r w:rsidRPr="00827389">
              <w:rPr>
                <w:rFonts w:ascii="Times New Roman" w:hAnsi="Times New Roman" w:cs="Times New Roman"/>
                <w:sz w:val="24"/>
                <w:szCs w:val="24"/>
                <w:lang w:val="vi-VN"/>
              </w:rPr>
              <w:t>nhân viên</w:t>
            </w:r>
          </w:p>
        </w:tc>
      </w:tr>
      <w:tr w:rsidR="00827389" w:rsidRPr="00827389" w14:paraId="6B9D351A"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51CFA540"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26036743"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rPr>
              <w:t>Đã đăng nhập vào hệ thống</w:t>
            </w:r>
          </w:p>
        </w:tc>
      </w:tr>
      <w:tr w:rsidR="00827389" w:rsidRPr="00827389" w14:paraId="454E70AD"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090B1664"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0966BC32" w14:textId="77777777" w:rsidR="00827389" w:rsidRPr="00827389" w:rsidRDefault="00827389" w:rsidP="00827389">
            <w:pPr>
              <w:pStyle w:val="ListParagraph"/>
              <w:numPr>
                <w:ilvl w:val="0"/>
                <w:numId w:val="5"/>
              </w:numPr>
              <w:rPr>
                <w:rFonts w:ascii="Times New Roman" w:hAnsi="Times New Roman" w:cs="Times New Roman"/>
                <w:sz w:val="24"/>
                <w:szCs w:val="24"/>
              </w:rPr>
            </w:pPr>
            <w:r w:rsidRPr="00827389">
              <w:rPr>
                <w:rFonts w:ascii="Times New Roman" w:hAnsi="Times New Roman" w:cs="Times New Roman"/>
                <w:sz w:val="24"/>
                <w:szCs w:val="24"/>
                <w:lang w:val="vi-VN"/>
              </w:rPr>
              <w:t>Hệ thống xóa thành công nhân viên đã chọn</w:t>
            </w:r>
            <w:r w:rsidRPr="00827389">
              <w:rPr>
                <w:rFonts w:ascii="Times New Roman" w:hAnsi="Times New Roman" w:cs="Times New Roman"/>
                <w:sz w:val="24"/>
                <w:szCs w:val="24"/>
              </w:rPr>
              <w:t xml:space="preserve"> </w:t>
            </w:r>
          </w:p>
        </w:tc>
      </w:tr>
      <w:tr w:rsidR="00827389" w:rsidRPr="00827389" w14:paraId="1E8E3C2A"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6D45849F"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194E3141" w14:textId="6EB50408" w:rsidR="0027576C" w:rsidRPr="0027576C" w:rsidRDefault="00827389" w:rsidP="0027576C">
            <w:pPr>
              <w:pStyle w:val="ListParagraph"/>
              <w:numPr>
                <w:ilvl w:val="6"/>
                <w:numId w:val="2"/>
              </w:numPr>
              <w:rPr>
                <w:rFonts w:ascii="Times New Roman" w:hAnsi="Times New Roman" w:cs="Times New Roman"/>
                <w:sz w:val="24"/>
                <w:szCs w:val="24"/>
              </w:rPr>
            </w:pPr>
            <w:r w:rsidRPr="0027576C">
              <w:rPr>
                <w:rFonts w:ascii="Times New Roman" w:hAnsi="Times New Roman" w:cs="Times New Roman"/>
                <w:sz w:val="24"/>
                <w:szCs w:val="24"/>
              </w:rPr>
              <w:t>Đăng nhập hệ thống</w:t>
            </w:r>
          </w:p>
          <w:p w14:paraId="275C68A6" w14:textId="77777777" w:rsidR="0027576C" w:rsidRPr="0027576C" w:rsidRDefault="00827389" w:rsidP="0027576C">
            <w:pPr>
              <w:pStyle w:val="ListParagraph"/>
              <w:numPr>
                <w:ilvl w:val="6"/>
                <w:numId w:val="2"/>
              </w:numPr>
              <w:rPr>
                <w:rFonts w:ascii="Times New Roman" w:hAnsi="Times New Roman" w:cs="Times New Roman"/>
                <w:sz w:val="24"/>
                <w:szCs w:val="24"/>
              </w:rPr>
            </w:pPr>
            <w:r w:rsidRPr="0027576C">
              <w:rPr>
                <w:rFonts w:ascii="Times New Roman" w:hAnsi="Times New Roman" w:cs="Times New Roman"/>
                <w:sz w:val="24"/>
                <w:szCs w:val="24"/>
              </w:rPr>
              <w:t xml:space="preserve">Chọn chức năng quản lí </w:t>
            </w:r>
            <w:r w:rsidRPr="0027576C">
              <w:rPr>
                <w:rFonts w:ascii="Times New Roman" w:hAnsi="Times New Roman" w:cs="Times New Roman"/>
                <w:sz w:val="24"/>
                <w:szCs w:val="24"/>
                <w:lang w:val="vi-VN"/>
              </w:rPr>
              <w:t>nhân viên</w:t>
            </w:r>
          </w:p>
          <w:p w14:paraId="6B72B238" w14:textId="77777777" w:rsidR="0027576C" w:rsidRPr="0027576C" w:rsidRDefault="00827389" w:rsidP="0027576C">
            <w:pPr>
              <w:pStyle w:val="ListParagraph"/>
              <w:numPr>
                <w:ilvl w:val="6"/>
                <w:numId w:val="2"/>
              </w:numPr>
              <w:rPr>
                <w:rFonts w:ascii="Times New Roman" w:hAnsi="Times New Roman" w:cs="Times New Roman"/>
                <w:sz w:val="24"/>
                <w:szCs w:val="24"/>
              </w:rPr>
            </w:pPr>
            <w:r w:rsidRPr="0027576C">
              <w:rPr>
                <w:rFonts w:ascii="Times New Roman" w:hAnsi="Times New Roman" w:cs="Times New Roman"/>
                <w:sz w:val="24"/>
                <w:szCs w:val="24"/>
                <w:lang w:val="vi-VN"/>
              </w:rPr>
              <w:t>Chọn nhân viên cần xóa</w:t>
            </w:r>
          </w:p>
          <w:p w14:paraId="4E111648" w14:textId="77777777" w:rsidR="0027576C" w:rsidRPr="0027576C" w:rsidRDefault="00827389" w:rsidP="0027576C">
            <w:pPr>
              <w:pStyle w:val="ListParagraph"/>
              <w:numPr>
                <w:ilvl w:val="6"/>
                <w:numId w:val="2"/>
              </w:numPr>
              <w:rPr>
                <w:rFonts w:ascii="Times New Roman" w:hAnsi="Times New Roman" w:cs="Times New Roman"/>
                <w:sz w:val="24"/>
                <w:szCs w:val="24"/>
              </w:rPr>
            </w:pPr>
            <w:r w:rsidRPr="0027576C">
              <w:rPr>
                <w:rFonts w:ascii="Times New Roman" w:hAnsi="Times New Roman" w:cs="Times New Roman"/>
                <w:sz w:val="24"/>
                <w:szCs w:val="24"/>
                <w:lang w:val="vi-VN"/>
              </w:rPr>
              <w:t>Hệ thống hiển thị “Bạn muốn xóa nhân viên”</w:t>
            </w:r>
          </w:p>
          <w:p w14:paraId="7FC0B289" w14:textId="0523EB93" w:rsidR="00827389" w:rsidRPr="0027576C" w:rsidRDefault="00827389" w:rsidP="0027576C">
            <w:pPr>
              <w:pStyle w:val="ListParagraph"/>
              <w:numPr>
                <w:ilvl w:val="6"/>
                <w:numId w:val="2"/>
              </w:numPr>
              <w:rPr>
                <w:rFonts w:ascii="Times New Roman" w:hAnsi="Times New Roman" w:cs="Times New Roman"/>
                <w:sz w:val="24"/>
                <w:szCs w:val="24"/>
              </w:rPr>
            </w:pPr>
            <w:r w:rsidRPr="0027576C">
              <w:rPr>
                <w:rFonts w:ascii="Times New Roman" w:hAnsi="Times New Roman" w:cs="Times New Roman"/>
                <w:sz w:val="24"/>
                <w:szCs w:val="24"/>
                <w:lang w:val="vi-VN"/>
              </w:rPr>
              <w:t>Thành công xóa nhân viên</w:t>
            </w:r>
          </w:p>
        </w:tc>
      </w:tr>
      <w:tr w:rsidR="00827389" w:rsidRPr="00827389" w14:paraId="110AC2EF"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51A6DD9D"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0990BF62" w14:textId="77777777" w:rsidR="00827389" w:rsidRPr="00827389" w:rsidRDefault="00827389" w:rsidP="00F100C1">
            <w:pPr>
              <w:pStyle w:val="ListParagraph"/>
              <w:rPr>
                <w:rFonts w:ascii="Times New Roman" w:hAnsi="Times New Roman" w:cs="Times New Roman"/>
                <w:sz w:val="24"/>
                <w:szCs w:val="24"/>
              </w:rPr>
            </w:pPr>
            <w:r w:rsidRPr="00827389">
              <w:rPr>
                <w:rFonts w:ascii="Times New Roman" w:hAnsi="Times New Roman" w:cs="Times New Roman"/>
                <w:sz w:val="24"/>
                <w:szCs w:val="24"/>
              </w:rPr>
              <w:t>N/A</w:t>
            </w:r>
          </w:p>
        </w:tc>
      </w:tr>
      <w:tr w:rsidR="00827389" w:rsidRPr="00827389" w14:paraId="3E19917A"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64E5045E"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0E5772B" w14:textId="77777777" w:rsidR="00827389" w:rsidRPr="00827389" w:rsidRDefault="00827389" w:rsidP="00F100C1">
            <w:pPr>
              <w:pStyle w:val="ListParagraph"/>
              <w:ind w:left="0"/>
              <w:rPr>
                <w:rFonts w:ascii="Times New Roman" w:hAnsi="Times New Roman" w:cs="Times New Roman"/>
                <w:sz w:val="24"/>
                <w:szCs w:val="24"/>
                <w:lang w:val="vi-VN"/>
              </w:rPr>
            </w:pPr>
            <w:r w:rsidRPr="00827389">
              <w:rPr>
                <w:rFonts w:ascii="Times New Roman" w:hAnsi="Times New Roman" w:cs="Times New Roman"/>
                <w:sz w:val="24"/>
                <w:szCs w:val="24"/>
                <w:lang w:val="vi-VN"/>
              </w:rPr>
              <w:t>Nếu thực hiện thao tác thành công hệ thống báo “Hiển thị xóa thành công” , nếu thực hiện thao tác không thành công thì hệ thống hủy thao tác và kết thúc.</w:t>
            </w:r>
          </w:p>
        </w:tc>
      </w:tr>
      <w:tr w:rsidR="00827389" w:rsidRPr="00827389" w14:paraId="3DCD19B6"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75EEBB86"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629D0B73"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r w:rsidR="00827389" w:rsidRPr="00827389" w14:paraId="09C9607B" w14:textId="77777777" w:rsidTr="00F100C1">
        <w:tc>
          <w:tcPr>
            <w:tcW w:w="2161" w:type="dxa"/>
            <w:tcBorders>
              <w:top w:val="single" w:sz="4" w:space="0" w:color="auto"/>
              <w:left w:val="single" w:sz="4" w:space="0" w:color="auto"/>
              <w:bottom w:val="single" w:sz="4" w:space="0" w:color="auto"/>
              <w:right w:val="single" w:sz="4" w:space="0" w:color="auto"/>
            </w:tcBorders>
            <w:hideMark/>
          </w:tcPr>
          <w:p w14:paraId="00603A48"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06A8837F" w14:textId="77777777" w:rsidR="00827389" w:rsidRPr="00827389" w:rsidRDefault="00827389" w:rsidP="00F100C1">
            <w:pPr>
              <w:pStyle w:val="ListParagraph"/>
              <w:ind w:left="0"/>
              <w:rPr>
                <w:rFonts w:ascii="Times New Roman" w:hAnsi="Times New Roman" w:cs="Times New Roman"/>
                <w:sz w:val="24"/>
                <w:szCs w:val="24"/>
              </w:rPr>
            </w:pPr>
            <w:r w:rsidRPr="00827389">
              <w:rPr>
                <w:rFonts w:ascii="Times New Roman" w:hAnsi="Times New Roman" w:cs="Times New Roman"/>
                <w:sz w:val="24"/>
                <w:szCs w:val="24"/>
              </w:rPr>
              <w:t>N/A</w:t>
            </w:r>
          </w:p>
        </w:tc>
      </w:tr>
    </w:tbl>
    <w:p w14:paraId="1A722A48" w14:textId="77777777" w:rsidR="00827389" w:rsidRPr="00827389" w:rsidRDefault="00827389" w:rsidP="00827389">
      <w:pPr>
        <w:rPr>
          <w:rFonts w:ascii="Times New Roman" w:hAnsi="Times New Roman" w:cs="Times New Roman"/>
        </w:rPr>
      </w:pPr>
    </w:p>
    <w:p w14:paraId="556896AB" w14:textId="200F5435" w:rsidR="00827389" w:rsidRPr="00827389" w:rsidRDefault="0027576C" w:rsidP="00827389">
      <w:pPr>
        <w:rPr>
          <w:rFonts w:ascii="Times New Roman" w:hAnsi="Times New Roman" w:cs="Times New Roman"/>
        </w:rPr>
      </w:pPr>
      <w:r>
        <w:rPr>
          <w:noProof/>
        </w:rPr>
        <w:lastRenderedPageBreak/>
        <w:drawing>
          <wp:inline distT="0" distB="0" distL="0" distR="0" wp14:anchorId="071E3206" wp14:editId="7EA4ED82">
            <wp:extent cx="6368107" cy="6838950"/>
            <wp:effectExtent l="0" t="0" r="0" b="0"/>
            <wp:docPr id="87552003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20039" name="Picture 1" descr="A picture containing text, screenshot, diagram, line&#10;&#10;Description automatically generated"/>
                    <pic:cNvPicPr/>
                  </pic:nvPicPr>
                  <pic:blipFill>
                    <a:blip r:embed="rId30"/>
                    <a:stretch>
                      <a:fillRect/>
                    </a:stretch>
                  </pic:blipFill>
                  <pic:spPr>
                    <a:xfrm>
                      <a:off x="0" y="0"/>
                      <a:ext cx="6376391" cy="6847847"/>
                    </a:xfrm>
                    <a:prstGeom prst="rect">
                      <a:avLst/>
                    </a:prstGeom>
                  </pic:spPr>
                </pic:pic>
              </a:graphicData>
            </a:graphic>
          </wp:inline>
        </w:drawing>
      </w:r>
      <w:r w:rsidR="00DA2E9E" w:rsidRPr="00827389">
        <w:rPr>
          <w:rFonts w:ascii="Times New Roman" w:hAnsi="Times New Roman" w:cs="Times New Roman"/>
        </w:rPr>
        <w:t xml:space="preserve"> </w:t>
      </w:r>
      <w:r w:rsidR="00827389" w:rsidRPr="00827389">
        <w:rPr>
          <w:rFonts w:ascii="Times New Roman" w:hAnsi="Times New Roman" w:cs="Times New Roman"/>
        </w:rPr>
        <w:br w:type="page"/>
      </w:r>
    </w:p>
    <w:p w14:paraId="34C488DB" w14:textId="1CE9E710" w:rsidR="00827389" w:rsidRPr="00827389" w:rsidRDefault="00827389" w:rsidP="00827389">
      <w:pPr>
        <w:pStyle w:val="Heading3"/>
        <w:rPr>
          <w:rFonts w:cs="Times New Roman"/>
        </w:rPr>
      </w:pPr>
      <w:bookmarkStart w:id="62" w:name="_Toc133690932"/>
      <w:bookmarkStart w:id="63" w:name="_Toc133692892"/>
      <w:r w:rsidRPr="00827389">
        <w:rPr>
          <w:rFonts w:cs="Times New Roman"/>
        </w:rPr>
        <w:lastRenderedPageBreak/>
        <w:t>Sửa nhân viên</w:t>
      </w:r>
      <w:bookmarkEnd w:id="62"/>
      <w:bookmarkEnd w:id="63"/>
    </w:p>
    <w:tbl>
      <w:tblPr>
        <w:tblStyle w:val="TableGrid"/>
        <w:tblW w:w="0" w:type="auto"/>
        <w:tblInd w:w="85" w:type="dxa"/>
        <w:tblLook w:val="04A0" w:firstRow="1" w:lastRow="0" w:firstColumn="1" w:lastColumn="0" w:noHBand="0" w:noVBand="1"/>
      </w:tblPr>
      <w:tblGrid>
        <w:gridCol w:w="2070"/>
        <w:gridCol w:w="7195"/>
      </w:tblGrid>
      <w:tr w:rsidR="00827389" w:rsidRPr="00827389" w14:paraId="14B1D8B2" w14:textId="77777777" w:rsidTr="00F100C1">
        <w:tc>
          <w:tcPr>
            <w:tcW w:w="2070" w:type="dxa"/>
            <w:tcBorders>
              <w:top w:val="single" w:sz="4" w:space="0" w:color="auto"/>
              <w:left w:val="single" w:sz="4" w:space="0" w:color="auto"/>
              <w:bottom w:val="single" w:sz="4" w:space="0" w:color="auto"/>
              <w:right w:val="single" w:sz="4" w:space="0" w:color="auto"/>
            </w:tcBorders>
          </w:tcPr>
          <w:p w14:paraId="5015E734"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ID</w:t>
            </w:r>
          </w:p>
          <w:p w14:paraId="73538C5B" w14:textId="77777777" w:rsidR="00827389" w:rsidRPr="00827389" w:rsidRDefault="00827389"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673C706C"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lang w:val="vi-VN"/>
              </w:rPr>
              <w:t>6.3</w:t>
            </w:r>
          </w:p>
        </w:tc>
      </w:tr>
      <w:tr w:rsidR="00827389" w:rsidRPr="00827389" w14:paraId="67E611EC" w14:textId="77777777" w:rsidTr="00F100C1">
        <w:tc>
          <w:tcPr>
            <w:tcW w:w="2070" w:type="dxa"/>
            <w:tcBorders>
              <w:top w:val="single" w:sz="4" w:space="0" w:color="auto"/>
              <w:left w:val="single" w:sz="4" w:space="0" w:color="auto"/>
              <w:bottom w:val="single" w:sz="4" w:space="0" w:color="auto"/>
              <w:right w:val="single" w:sz="4" w:space="0" w:color="auto"/>
            </w:tcBorders>
          </w:tcPr>
          <w:p w14:paraId="05D2E901"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Use case name</w:t>
            </w:r>
          </w:p>
          <w:p w14:paraId="074171A8" w14:textId="77777777" w:rsidR="00827389" w:rsidRPr="00827389" w:rsidRDefault="00827389"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74B1E689"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Sửa</w:t>
            </w:r>
            <w:r w:rsidRPr="00827389">
              <w:rPr>
                <w:rFonts w:ascii="Times New Roman" w:eastAsia="Calibri" w:hAnsi="Times New Roman" w:cs="Times New Roman"/>
                <w:sz w:val="24"/>
                <w:szCs w:val="24"/>
                <w:lang w:val="vi-VN"/>
              </w:rPr>
              <w:t xml:space="preserve"> nhân viên</w:t>
            </w:r>
          </w:p>
        </w:tc>
      </w:tr>
      <w:tr w:rsidR="00827389" w:rsidRPr="00827389" w14:paraId="37025EA6" w14:textId="77777777" w:rsidTr="00F100C1">
        <w:tc>
          <w:tcPr>
            <w:tcW w:w="2070" w:type="dxa"/>
            <w:tcBorders>
              <w:top w:val="single" w:sz="4" w:space="0" w:color="auto"/>
              <w:left w:val="single" w:sz="4" w:space="0" w:color="auto"/>
              <w:bottom w:val="single" w:sz="4" w:space="0" w:color="auto"/>
              <w:right w:val="single" w:sz="4" w:space="0" w:color="auto"/>
            </w:tcBorders>
          </w:tcPr>
          <w:p w14:paraId="004A8A31"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Description</w:t>
            </w:r>
          </w:p>
          <w:p w14:paraId="46A42C27" w14:textId="77777777" w:rsidR="00827389" w:rsidRPr="00827389" w:rsidRDefault="00827389" w:rsidP="00F100C1">
            <w:pPr>
              <w:rPr>
                <w:rFonts w:ascii="Times New Roman" w:eastAsia="Calibri" w:hAnsi="Times New Roman" w:cs="Times New Roman"/>
                <w:sz w:val="24"/>
                <w:szCs w:val="24"/>
              </w:rPr>
            </w:pPr>
          </w:p>
        </w:tc>
        <w:tc>
          <w:tcPr>
            <w:tcW w:w="7195" w:type="dxa"/>
            <w:tcBorders>
              <w:top w:val="single" w:sz="4" w:space="0" w:color="auto"/>
              <w:left w:val="single" w:sz="4" w:space="0" w:color="auto"/>
              <w:bottom w:val="single" w:sz="4" w:space="0" w:color="auto"/>
              <w:right w:val="single" w:sz="4" w:space="0" w:color="auto"/>
            </w:tcBorders>
            <w:hideMark/>
          </w:tcPr>
          <w:p w14:paraId="233EB069"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 xml:space="preserve"> Là</w:t>
            </w:r>
            <w:r w:rsidRPr="00827389">
              <w:rPr>
                <w:rFonts w:ascii="Times New Roman" w:eastAsia="Calibri" w:hAnsi="Times New Roman" w:cs="Times New Roman"/>
                <w:sz w:val="24"/>
                <w:szCs w:val="24"/>
                <w:lang w:val="vi-VN"/>
              </w:rPr>
              <w:t xml:space="preserve"> chủ tiệm tôi muốn sửa thông tin nhân viên</w:t>
            </w:r>
          </w:p>
        </w:tc>
      </w:tr>
      <w:tr w:rsidR="00827389" w:rsidRPr="00827389" w14:paraId="5D1A3F1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0F5CA1D"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Actors</w:t>
            </w:r>
          </w:p>
        </w:tc>
        <w:tc>
          <w:tcPr>
            <w:tcW w:w="7195" w:type="dxa"/>
            <w:tcBorders>
              <w:top w:val="single" w:sz="4" w:space="0" w:color="auto"/>
              <w:left w:val="single" w:sz="4" w:space="0" w:color="auto"/>
              <w:bottom w:val="single" w:sz="4" w:space="0" w:color="auto"/>
              <w:right w:val="single" w:sz="4" w:space="0" w:color="auto"/>
            </w:tcBorders>
            <w:hideMark/>
          </w:tcPr>
          <w:p w14:paraId="2057A323"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 tiệm</w:t>
            </w:r>
          </w:p>
        </w:tc>
      </w:tr>
      <w:tr w:rsidR="00827389" w:rsidRPr="00827389" w14:paraId="1A4CCCC5"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2F268B5"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Priority</w:t>
            </w:r>
          </w:p>
        </w:tc>
        <w:tc>
          <w:tcPr>
            <w:tcW w:w="7195" w:type="dxa"/>
            <w:tcBorders>
              <w:top w:val="single" w:sz="4" w:space="0" w:color="auto"/>
              <w:left w:val="single" w:sz="4" w:space="0" w:color="auto"/>
              <w:bottom w:val="single" w:sz="4" w:space="0" w:color="auto"/>
              <w:right w:val="single" w:sz="4" w:space="0" w:color="auto"/>
            </w:tcBorders>
            <w:hideMark/>
          </w:tcPr>
          <w:p w14:paraId="38A7D96C"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High</w:t>
            </w:r>
          </w:p>
        </w:tc>
      </w:tr>
      <w:tr w:rsidR="00827389" w:rsidRPr="00827389" w14:paraId="5AF90B22"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0F584E74"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Triggers</w:t>
            </w:r>
          </w:p>
        </w:tc>
        <w:tc>
          <w:tcPr>
            <w:tcW w:w="7195" w:type="dxa"/>
            <w:tcBorders>
              <w:top w:val="single" w:sz="4" w:space="0" w:color="auto"/>
              <w:left w:val="single" w:sz="4" w:space="0" w:color="auto"/>
              <w:bottom w:val="single" w:sz="4" w:space="0" w:color="auto"/>
              <w:right w:val="single" w:sz="4" w:space="0" w:color="auto"/>
            </w:tcBorders>
            <w:hideMark/>
          </w:tcPr>
          <w:p w14:paraId="49C6640C"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cửa hàng vào hệ thống quản lí nhân viên</w:t>
            </w:r>
          </w:p>
        </w:tc>
      </w:tr>
      <w:tr w:rsidR="00827389" w:rsidRPr="00827389" w14:paraId="142138BB"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1F2CEAF9"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Pre-conditions</w:t>
            </w:r>
          </w:p>
        </w:tc>
        <w:tc>
          <w:tcPr>
            <w:tcW w:w="7195" w:type="dxa"/>
            <w:tcBorders>
              <w:top w:val="single" w:sz="4" w:space="0" w:color="auto"/>
              <w:left w:val="single" w:sz="4" w:space="0" w:color="auto"/>
              <w:bottom w:val="single" w:sz="4" w:space="0" w:color="auto"/>
              <w:right w:val="single" w:sz="4" w:space="0" w:color="auto"/>
            </w:tcBorders>
            <w:hideMark/>
          </w:tcPr>
          <w:p w14:paraId="193F2136" w14:textId="77777777" w:rsidR="00827389" w:rsidRPr="00827389" w:rsidRDefault="00827389" w:rsidP="00827389">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Đã đăng nhập vào hệ thống</w:t>
            </w:r>
          </w:p>
          <w:p w14:paraId="25E9C46C" w14:textId="77777777" w:rsidR="00827389" w:rsidRPr="00827389" w:rsidRDefault="00827389" w:rsidP="00827389">
            <w:pPr>
              <w:pStyle w:val="ListParagraph"/>
              <w:numPr>
                <w:ilvl w:val="0"/>
                <w:numId w:val="26"/>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Thông tin</w:t>
            </w:r>
            <w:r w:rsidRPr="00827389">
              <w:rPr>
                <w:rFonts w:ascii="Times New Roman" w:eastAsia="Calibri" w:hAnsi="Times New Roman" w:cs="Times New Roman"/>
                <w:sz w:val="24"/>
                <w:szCs w:val="24"/>
                <w:lang w:val="vi-VN"/>
              </w:rPr>
              <w:t xml:space="preserve"> nhân viên đã được lưu trên hệ thống</w:t>
            </w:r>
          </w:p>
        </w:tc>
      </w:tr>
      <w:tr w:rsidR="00827389" w:rsidRPr="00827389" w14:paraId="2DE91936"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598A1B13"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Post-conditions</w:t>
            </w:r>
          </w:p>
        </w:tc>
        <w:tc>
          <w:tcPr>
            <w:tcW w:w="7195" w:type="dxa"/>
            <w:tcBorders>
              <w:top w:val="single" w:sz="4" w:space="0" w:color="auto"/>
              <w:left w:val="single" w:sz="4" w:space="0" w:color="auto"/>
              <w:bottom w:val="single" w:sz="4" w:space="0" w:color="auto"/>
              <w:right w:val="single" w:sz="4" w:space="0" w:color="auto"/>
            </w:tcBorders>
            <w:hideMark/>
          </w:tcPr>
          <w:p w14:paraId="223D8A23" w14:textId="77777777" w:rsidR="00827389" w:rsidRPr="00827389" w:rsidRDefault="00827389" w:rsidP="00827389">
            <w:pPr>
              <w:pStyle w:val="ListParagraph"/>
              <w:numPr>
                <w:ilvl w:val="0"/>
                <w:numId w:val="27"/>
              </w:numPr>
              <w:spacing w:before="100" w:beforeAutospacing="1" w:line="256" w:lineRule="auto"/>
              <w:rPr>
                <w:rFonts w:ascii="Times New Roman" w:eastAsia="Calibri" w:hAnsi="Times New Roman" w:cs="Times New Roman"/>
                <w:sz w:val="24"/>
                <w:szCs w:val="24"/>
              </w:rPr>
            </w:pPr>
            <w:r w:rsidRPr="00827389">
              <w:rPr>
                <w:rFonts w:ascii="Times New Roman" w:eastAsia="Calibri" w:hAnsi="Times New Roman" w:cs="Times New Roman"/>
                <w:sz w:val="24"/>
                <w:szCs w:val="24"/>
              </w:rPr>
              <w:t>Hệ thống quản</w:t>
            </w:r>
            <w:r w:rsidRPr="00827389">
              <w:rPr>
                <w:rFonts w:ascii="Times New Roman" w:eastAsia="Calibri" w:hAnsi="Times New Roman" w:cs="Times New Roman"/>
                <w:sz w:val="24"/>
                <w:szCs w:val="24"/>
                <w:lang w:val="vi-VN"/>
              </w:rPr>
              <w:t xml:space="preserve"> lí nhân viên</w:t>
            </w:r>
          </w:p>
        </w:tc>
      </w:tr>
      <w:tr w:rsidR="00827389" w:rsidRPr="00827389" w14:paraId="47E11B6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627904CE"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Main flow</w:t>
            </w:r>
          </w:p>
        </w:tc>
        <w:tc>
          <w:tcPr>
            <w:tcW w:w="7195" w:type="dxa"/>
            <w:tcBorders>
              <w:top w:val="single" w:sz="4" w:space="0" w:color="auto"/>
              <w:left w:val="single" w:sz="4" w:space="0" w:color="auto"/>
              <w:bottom w:val="single" w:sz="4" w:space="0" w:color="auto"/>
              <w:right w:val="single" w:sz="4" w:space="0" w:color="auto"/>
            </w:tcBorders>
            <w:hideMark/>
          </w:tcPr>
          <w:p w14:paraId="57BA4B05" w14:textId="77777777" w:rsidR="00827389" w:rsidRPr="00827389" w:rsidRDefault="00827389" w:rsidP="00827389">
            <w:pPr>
              <w:pStyle w:val="ListParagraph"/>
              <w:numPr>
                <w:ilvl w:val="6"/>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đăng nhập vào hệ thống</w:t>
            </w:r>
          </w:p>
          <w:p w14:paraId="20DCE625" w14:textId="3C774819" w:rsidR="00827389" w:rsidRPr="00827389" w:rsidRDefault="00827389" w:rsidP="00827389">
            <w:pPr>
              <w:pStyle w:val="ListParagraph"/>
              <w:numPr>
                <w:ilvl w:val="6"/>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thực hiện chức năng sửa thông tin trên trang quản lí     </w:t>
            </w:r>
            <w:r w:rsidR="00AD05F6">
              <w:rPr>
                <w:rFonts w:ascii="Times New Roman" w:eastAsia="Calibri" w:hAnsi="Times New Roman" w:cs="Times New Roman"/>
                <w:sz w:val="24"/>
                <w:szCs w:val="24"/>
              </w:rPr>
              <w:t>nhân viên</w:t>
            </w:r>
          </w:p>
          <w:p w14:paraId="5575DF6C" w14:textId="77777777" w:rsidR="00827389" w:rsidRPr="00827389" w:rsidRDefault="00827389" w:rsidP="00827389">
            <w:pPr>
              <w:pStyle w:val="ListParagraph"/>
              <w:numPr>
                <w:ilvl w:val="6"/>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rPr>
              <w:t>Chủ</w:t>
            </w:r>
            <w:r w:rsidRPr="00827389">
              <w:rPr>
                <w:rFonts w:ascii="Times New Roman" w:eastAsia="Calibri" w:hAnsi="Times New Roman" w:cs="Times New Roman"/>
                <w:sz w:val="24"/>
                <w:szCs w:val="24"/>
                <w:lang w:val="vi-VN"/>
              </w:rPr>
              <w:t xml:space="preserve"> tiệm bấm nút “lưu”</w:t>
            </w:r>
          </w:p>
          <w:p w14:paraId="2609251A" w14:textId="77777777" w:rsidR="00827389" w:rsidRPr="00827389" w:rsidRDefault="00827389" w:rsidP="00827389">
            <w:pPr>
              <w:pStyle w:val="ListParagraph"/>
              <w:numPr>
                <w:ilvl w:val="6"/>
                <w:numId w:val="34"/>
              </w:numPr>
              <w:spacing w:before="100" w:beforeAutospacing="1"/>
              <w:ind w:left="702"/>
              <w:rPr>
                <w:rFonts w:ascii="Times New Roman" w:eastAsia="Calibri" w:hAnsi="Times New Roman" w:cs="Times New Roman"/>
                <w:sz w:val="24"/>
                <w:szCs w:val="24"/>
              </w:rPr>
            </w:pPr>
            <w:r w:rsidRPr="00827389">
              <w:rPr>
                <w:rFonts w:ascii="Times New Roman" w:eastAsia="Calibri" w:hAnsi="Times New Roman" w:cs="Times New Roman"/>
                <w:sz w:val="24"/>
                <w:szCs w:val="24"/>
                <w:lang w:val="vi-VN"/>
              </w:rPr>
              <w:t>Hệ thống lưu thôgn tin được cập nhật</w:t>
            </w:r>
          </w:p>
        </w:tc>
      </w:tr>
      <w:tr w:rsidR="00827389" w:rsidRPr="00827389" w14:paraId="3B7659B1"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1E43647"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Alternative flows</w:t>
            </w:r>
          </w:p>
        </w:tc>
        <w:tc>
          <w:tcPr>
            <w:tcW w:w="7195" w:type="dxa"/>
            <w:tcBorders>
              <w:top w:val="single" w:sz="4" w:space="0" w:color="auto"/>
              <w:left w:val="single" w:sz="4" w:space="0" w:color="auto"/>
              <w:bottom w:val="single" w:sz="4" w:space="0" w:color="auto"/>
              <w:right w:val="single" w:sz="4" w:space="0" w:color="auto"/>
            </w:tcBorders>
            <w:hideMark/>
          </w:tcPr>
          <w:p w14:paraId="4B02F3B2"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Huỷ thao tác cập nhật</w:t>
            </w:r>
          </w:p>
          <w:p w14:paraId="4B4BCC74" w14:textId="77777777" w:rsidR="00827389" w:rsidRPr="00827389" w:rsidRDefault="00827389" w:rsidP="00F100C1">
            <w:pPr>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1: Chủ tiệm bấm nút “Huỷ”</w:t>
            </w:r>
          </w:p>
          <w:p w14:paraId="35EF6159"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Bước 2: Hệ thống huỷ các thao tác và hiển thị lại màn hình quản lý</w:t>
            </w:r>
            <w:r w:rsidRPr="00827389">
              <w:rPr>
                <w:rFonts w:ascii="Times New Roman" w:eastAsia="Calibri" w:hAnsi="Times New Roman" w:cs="Times New Roman"/>
                <w:sz w:val="24"/>
                <w:szCs w:val="24"/>
                <w:lang w:val="vi-VN"/>
              </w:rPr>
              <w:t xml:space="preserve"> nhân viên </w:t>
            </w:r>
            <w:r w:rsidRPr="00827389">
              <w:rPr>
                <w:rFonts w:ascii="Times New Roman" w:eastAsia="Calibri" w:hAnsi="Times New Roman" w:cs="Times New Roman"/>
                <w:sz w:val="24"/>
                <w:szCs w:val="24"/>
              </w:rPr>
              <w:t>ban đầu.</w:t>
            </w:r>
          </w:p>
        </w:tc>
      </w:tr>
      <w:tr w:rsidR="00827389" w:rsidRPr="00827389" w14:paraId="368A48BE"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465BA448"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Exception flows</w:t>
            </w:r>
          </w:p>
        </w:tc>
        <w:tc>
          <w:tcPr>
            <w:tcW w:w="7195" w:type="dxa"/>
            <w:tcBorders>
              <w:top w:val="single" w:sz="4" w:space="0" w:color="auto"/>
              <w:left w:val="single" w:sz="4" w:space="0" w:color="auto"/>
              <w:bottom w:val="single" w:sz="4" w:space="0" w:color="auto"/>
              <w:right w:val="single" w:sz="4" w:space="0" w:color="auto"/>
            </w:tcBorders>
            <w:hideMark/>
          </w:tcPr>
          <w:p w14:paraId="44BA34D9" w14:textId="77777777" w:rsidR="00827389" w:rsidRPr="00827389" w:rsidRDefault="00827389" w:rsidP="00F100C1">
            <w:pPr>
              <w:pStyle w:val="ListParagraph"/>
              <w:ind w:left="0"/>
              <w:rPr>
                <w:rFonts w:ascii="Times New Roman" w:eastAsia="Calibri" w:hAnsi="Times New Roman" w:cs="Times New Roman"/>
                <w:sz w:val="24"/>
                <w:szCs w:val="24"/>
                <w:lang w:val="vi-VN"/>
              </w:rPr>
            </w:pPr>
            <w:r w:rsidRPr="00827389">
              <w:rPr>
                <w:rFonts w:ascii="Times New Roman" w:eastAsia="Calibri" w:hAnsi="Times New Roman" w:cs="Times New Roman"/>
                <w:sz w:val="24"/>
                <w:szCs w:val="24"/>
              </w:rPr>
              <w:t>1a</w:t>
            </w:r>
            <w:r w:rsidRPr="00827389">
              <w:rPr>
                <w:rFonts w:ascii="Times New Roman" w:eastAsia="Calibri" w:hAnsi="Times New Roman" w:cs="Times New Roman"/>
                <w:sz w:val="24"/>
                <w:szCs w:val="24"/>
                <w:lang w:val="vi-VN"/>
              </w:rPr>
              <w:t xml:space="preserve"> nếu thành công hiển thị màn hình quản lí nhân viên nếu đăng nhập không thành công thì kết thúc.</w:t>
            </w:r>
          </w:p>
        </w:tc>
      </w:tr>
      <w:tr w:rsidR="00827389" w:rsidRPr="00827389" w14:paraId="79E04988"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721567AE"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Business rules</w:t>
            </w:r>
          </w:p>
        </w:tc>
        <w:tc>
          <w:tcPr>
            <w:tcW w:w="7195" w:type="dxa"/>
            <w:tcBorders>
              <w:top w:val="single" w:sz="4" w:space="0" w:color="auto"/>
              <w:left w:val="single" w:sz="4" w:space="0" w:color="auto"/>
              <w:bottom w:val="single" w:sz="4" w:space="0" w:color="auto"/>
              <w:right w:val="single" w:sz="4" w:space="0" w:color="auto"/>
            </w:tcBorders>
            <w:hideMark/>
          </w:tcPr>
          <w:p w14:paraId="3A376311"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r w:rsidR="00827389" w:rsidRPr="00827389" w14:paraId="010A77B4" w14:textId="77777777" w:rsidTr="00F100C1">
        <w:tc>
          <w:tcPr>
            <w:tcW w:w="2070" w:type="dxa"/>
            <w:tcBorders>
              <w:top w:val="single" w:sz="4" w:space="0" w:color="auto"/>
              <w:left w:val="single" w:sz="4" w:space="0" w:color="auto"/>
              <w:bottom w:val="single" w:sz="4" w:space="0" w:color="auto"/>
              <w:right w:val="single" w:sz="4" w:space="0" w:color="auto"/>
            </w:tcBorders>
            <w:hideMark/>
          </w:tcPr>
          <w:p w14:paraId="2C71D5C0"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Non-functional requirements</w:t>
            </w:r>
          </w:p>
        </w:tc>
        <w:tc>
          <w:tcPr>
            <w:tcW w:w="7195" w:type="dxa"/>
            <w:tcBorders>
              <w:top w:val="single" w:sz="4" w:space="0" w:color="auto"/>
              <w:left w:val="single" w:sz="4" w:space="0" w:color="auto"/>
              <w:bottom w:val="single" w:sz="4" w:space="0" w:color="auto"/>
              <w:right w:val="single" w:sz="4" w:space="0" w:color="auto"/>
            </w:tcBorders>
            <w:hideMark/>
          </w:tcPr>
          <w:p w14:paraId="2621FD98" w14:textId="77777777" w:rsidR="00827389" w:rsidRPr="00827389" w:rsidRDefault="00827389" w:rsidP="00F100C1">
            <w:pPr>
              <w:pStyle w:val="ListParagraph"/>
              <w:ind w:left="0"/>
              <w:rPr>
                <w:rFonts w:ascii="Times New Roman" w:eastAsia="Calibri" w:hAnsi="Times New Roman" w:cs="Times New Roman"/>
                <w:sz w:val="24"/>
                <w:szCs w:val="24"/>
              </w:rPr>
            </w:pPr>
            <w:r w:rsidRPr="00827389">
              <w:rPr>
                <w:rFonts w:ascii="Times New Roman" w:eastAsia="Calibri" w:hAnsi="Times New Roman" w:cs="Times New Roman"/>
                <w:sz w:val="24"/>
                <w:szCs w:val="24"/>
              </w:rPr>
              <w:t>N/A</w:t>
            </w:r>
          </w:p>
        </w:tc>
      </w:tr>
    </w:tbl>
    <w:p w14:paraId="7B3CDD10" w14:textId="70B835D5" w:rsidR="00827389" w:rsidRDefault="00827389" w:rsidP="00827389">
      <w:pPr>
        <w:rPr>
          <w:rFonts w:ascii="Times New Roman" w:hAnsi="Times New Roman" w:cs="Times New Roman"/>
        </w:rPr>
      </w:pPr>
      <w:r w:rsidRPr="00827389">
        <w:rPr>
          <w:rFonts w:ascii="Times New Roman" w:hAnsi="Times New Roman" w:cs="Times New Roman"/>
          <w:noProof/>
        </w:rPr>
        <w:lastRenderedPageBreak/>
        <w:drawing>
          <wp:inline distT="0" distB="0" distL="0" distR="0" wp14:anchorId="7D6FBAD6" wp14:editId="467327F2">
            <wp:extent cx="5943600" cy="5199797"/>
            <wp:effectExtent l="0" t="0" r="0" b="127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6768" cy="5202568"/>
                    </a:xfrm>
                    <a:prstGeom prst="rect">
                      <a:avLst/>
                    </a:prstGeom>
                    <a:noFill/>
                    <a:ln>
                      <a:noFill/>
                    </a:ln>
                  </pic:spPr>
                </pic:pic>
              </a:graphicData>
            </a:graphic>
          </wp:inline>
        </w:drawing>
      </w:r>
      <w:r>
        <w:rPr>
          <w:rFonts w:ascii="Times New Roman" w:hAnsi="Times New Roman" w:cs="Times New Roman"/>
        </w:rPr>
        <w:br w:type="page"/>
      </w:r>
    </w:p>
    <w:p w14:paraId="65F63100" w14:textId="10BF58F5" w:rsidR="00827389" w:rsidRDefault="00827389" w:rsidP="00827389">
      <w:pPr>
        <w:pStyle w:val="Heading3"/>
      </w:pPr>
      <w:bookmarkStart w:id="64" w:name="_Toc133690933"/>
      <w:bookmarkStart w:id="65" w:name="_Toc133692893"/>
      <w:r>
        <w:lastRenderedPageBreak/>
        <w:t>Tìm kiếm nhân viên</w:t>
      </w:r>
      <w:bookmarkEnd w:id="64"/>
      <w:bookmarkEnd w:id="65"/>
    </w:p>
    <w:tbl>
      <w:tblPr>
        <w:tblStyle w:val="TableGrid"/>
        <w:tblW w:w="0" w:type="auto"/>
        <w:tblInd w:w="720" w:type="dxa"/>
        <w:tblLook w:val="04A0" w:firstRow="1" w:lastRow="0" w:firstColumn="1" w:lastColumn="0" w:noHBand="0" w:noVBand="1"/>
      </w:tblPr>
      <w:tblGrid>
        <w:gridCol w:w="1827"/>
        <w:gridCol w:w="6803"/>
      </w:tblGrid>
      <w:tr w:rsidR="00827389" w14:paraId="65635816" w14:textId="77777777" w:rsidTr="00F100C1">
        <w:tc>
          <w:tcPr>
            <w:tcW w:w="1827" w:type="dxa"/>
          </w:tcPr>
          <w:p w14:paraId="73EC4C96"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Use case ID</w:t>
            </w:r>
          </w:p>
        </w:tc>
        <w:tc>
          <w:tcPr>
            <w:tcW w:w="6803" w:type="dxa"/>
          </w:tcPr>
          <w:p w14:paraId="4B4306A9" w14:textId="4EA2CAC4"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6.4</w:t>
            </w:r>
          </w:p>
        </w:tc>
      </w:tr>
      <w:tr w:rsidR="00827389" w14:paraId="6853BB41" w14:textId="77777777" w:rsidTr="00F100C1">
        <w:tc>
          <w:tcPr>
            <w:tcW w:w="1827" w:type="dxa"/>
          </w:tcPr>
          <w:p w14:paraId="2F3723E7"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Use case Name</w:t>
            </w:r>
          </w:p>
        </w:tc>
        <w:tc>
          <w:tcPr>
            <w:tcW w:w="6803" w:type="dxa"/>
          </w:tcPr>
          <w:p w14:paraId="71691B93"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Tìm kiếm nhân viên </w:t>
            </w:r>
          </w:p>
        </w:tc>
      </w:tr>
      <w:tr w:rsidR="00827389" w14:paraId="2DF8FE8D" w14:textId="77777777" w:rsidTr="00F100C1">
        <w:tc>
          <w:tcPr>
            <w:tcW w:w="1827" w:type="dxa"/>
          </w:tcPr>
          <w:p w14:paraId="6F439955"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Description</w:t>
            </w:r>
          </w:p>
        </w:tc>
        <w:tc>
          <w:tcPr>
            <w:tcW w:w="6803" w:type="dxa"/>
          </w:tcPr>
          <w:p w14:paraId="0F5E413A"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Là chủ quán, tôi muốn tìm kiếm nhân viên  </w:t>
            </w:r>
          </w:p>
        </w:tc>
      </w:tr>
      <w:tr w:rsidR="00827389" w14:paraId="17B71B3A" w14:textId="77777777" w:rsidTr="00F100C1">
        <w:tc>
          <w:tcPr>
            <w:tcW w:w="1827" w:type="dxa"/>
          </w:tcPr>
          <w:p w14:paraId="444A2EB4"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Actor</w:t>
            </w:r>
          </w:p>
        </w:tc>
        <w:tc>
          <w:tcPr>
            <w:tcW w:w="6803" w:type="dxa"/>
          </w:tcPr>
          <w:p w14:paraId="6CEE942B"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Chủ quán </w:t>
            </w:r>
          </w:p>
        </w:tc>
      </w:tr>
      <w:tr w:rsidR="00827389" w14:paraId="1CE3E8BE" w14:textId="77777777" w:rsidTr="00F100C1">
        <w:tc>
          <w:tcPr>
            <w:tcW w:w="1827" w:type="dxa"/>
          </w:tcPr>
          <w:p w14:paraId="669C3F3C"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Triggers</w:t>
            </w:r>
          </w:p>
        </w:tc>
        <w:tc>
          <w:tcPr>
            <w:tcW w:w="6803" w:type="dxa"/>
          </w:tcPr>
          <w:p w14:paraId="1332BF5C"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Người dùng muốn tìm kiếm các nhân viên  </w:t>
            </w:r>
          </w:p>
        </w:tc>
      </w:tr>
      <w:tr w:rsidR="00827389" w:rsidRPr="00615541" w14:paraId="454B4318" w14:textId="77777777" w:rsidTr="00F100C1">
        <w:tc>
          <w:tcPr>
            <w:tcW w:w="1827" w:type="dxa"/>
          </w:tcPr>
          <w:p w14:paraId="6E647CF7"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Pre-Conditions</w:t>
            </w:r>
          </w:p>
        </w:tc>
        <w:tc>
          <w:tcPr>
            <w:tcW w:w="6803" w:type="dxa"/>
          </w:tcPr>
          <w:p w14:paraId="201AF58F" w14:textId="77777777" w:rsidR="00827389" w:rsidRPr="00827389" w:rsidRDefault="00827389" w:rsidP="00827389">
            <w:pPr>
              <w:pStyle w:val="ListParagraph"/>
              <w:numPr>
                <w:ilvl w:val="0"/>
                <w:numId w:val="24"/>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Đăng nhập vào hệ thống</w:t>
            </w:r>
          </w:p>
        </w:tc>
      </w:tr>
      <w:tr w:rsidR="00827389" w:rsidRPr="006B7053" w14:paraId="7D59A835" w14:textId="77777777" w:rsidTr="00F100C1">
        <w:tc>
          <w:tcPr>
            <w:tcW w:w="1827" w:type="dxa"/>
          </w:tcPr>
          <w:p w14:paraId="7359C8E1"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Post-Conditión</w:t>
            </w:r>
          </w:p>
        </w:tc>
        <w:tc>
          <w:tcPr>
            <w:tcW w:w="6803" w:type="dxa"/>
          </w:tcPr>
          <w:p w14:paraId="567C65C9" w14:textId="77777777" w:rsidR="00827389" w:rsidRPr="00827389" w:rsidRDefault="00827389" w:rsidP="00827389">
            <w:pPr>
              <w:pStyle w:val="ListParagraph"/>
              <w:numPr>
                <w:ilvl w:val="0"/>
                <w:numId w:val="24"/>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Thông tin các nhân viên    </w:t>
            </w:r>
          </w:p>
        </w:tc>
      </w:tr>
      <w:tr w:rsidR="00827389" w:rsidRPr="002A5E3B" w14:paraId="441EF7BF" w14:textId="77777777" w:rsidTr="00F100C1">
        <w:tc>
          <w:tcPr>
            <w:tcW w:w="1827" w:type="dxa"/>
          </w:tcPr>
          <w:p w14:paraId="7396F170"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Main flow</w:t>
            </w:r>
          </w:p>
        </w:tc>
        <w:tc>
          <w:tcPr>
            <w:tcW w:w="6803" w:type="dxa"/>
          </w:tcPr>
          <w:p w14:paraId="31A99B20" w14:textId="65846B72" w:rsidR="00DA2E9E" w:rsidRDefault="00DA2E9E" w:rsidP="00827389">
            <w:pPr>
              <w:pStyle w:val="ListParagraph"/>
              <w:numPr>
                <w:ilvl w:val="0"/>
                <w:numId w:val="41"/>
              </w:numPr>
              <w:spacing w:before="120"/>
              <w:jc w:val="both"/>
              <w:rPr>
                <w:rFonts w:ascii="Times New Roman" w:hAnsi="Times New Roman" w:cs="Times New Roman"/>
                <w:noProof/>
                <w:sz w:val="28"/>
                <w:szCs w:val="28"/>
              </w:rPr>
            </w:pPr>
            <w:r>
              <w:rPr>
                <w:rFonts w:ascii="Times New Roman" w:hAnsi="Times New Roman" w:cs="Times New Roman"/>
                <w:noProof/>
                <w:sz w:val="28"/>
                <w:szCs w:val="28"/>
              </w:rPr>
              <w:t>Đăng nhập hệ thống</w:t>
            </w:r>
          </w:p>
          <w:p w14:paraId="00B93D05" w14:textId="4AD03C64" w:rsidR="00827389" w:rsidRPr="00827389" w:rsidRDefault="00827389" w:rsidP="00827389">
            <w:pPr>
              <w:pStyle w:val="ListParagraph"/>
              <w:numPr>
                <w:ilvl w:val="0"/>
                <w:numId w:val="41"/>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Người dùng chọn danh mục quản lý nhân viên </w:t>
            </w:r>
          </w:p>
          <w:p w14:paraId="5D668882" w14:textId="77777777" w:rsidR="00827389" w:rsidRPr="00827389" w:rsidRDefault="00827389" w:rsidP="00827389">
            <w:pPr>
              <w:pStyle w:val="ListParagraph"/>
              <w:numPr>
                <w:ilvl w:val="0"/>
                <w:numId w:val="41"/>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Người dùng nhập tên nhân viên cần tìm kiếm</w:t>
            </w:r>
          </w:p>
          <w:p w14:paraId="418FDD10" w14:textId="77777777" w:rsidR="00827389" w:rsidRPr="00827389" w:rsidRDefault="00827389" w:rsidP="00827389">
            <w:pPr>
              <w:pStyle w:val="ListParagraph"/>
              <w:numPr>
                <w:ilvl w:val="0"/>
                <w:numId w:val="41"/>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Hệ thống hiển thị thông tin nhân viên liên quan </w:t>
            </w:r>
          </w:p>
          <w:p w14:paraId="47207B17" w14:textId="77777777" w:rsidR="00827389" w:rsidRPr="00827389" w:rsidRDefault="00827389" w:rsidP="00827389">
            <w:pPr>
              <w:pStyle w:val="ListParagraph"/>
              <w:numPr>
                <w:ilvl w:val="0"/>
                <w:numId w:val="41"/>
              </w:numPr>
              <w:spacing w:before="120"/>
              <w:jc w:val="both"/>
              <w:rPr>
                <w:rFonts w:ascii="Times New Roman" w:hAnsi="Times New Roman" w:cs="Times New Roman"/>
                <w:noProof/>
                <w:sz w:val="28"/>
                <w:szCs w:val="28"/>
              </w:rPr>
            </w:pPr>
            <w:r w:rsidRPr="00827389">
              <w:rPr>
                <w:rFonts w:ascii="Times New Roman" w:hAnsi="Times New Roman" w:cs="Times New Roman"/>
                <w:noProof/>
                <w:sz w:val="28"/>
                <w:szCs w:val="28"/>
              </w:rPr>
              <w:t xml:space="preserve">Hệ thống ghi nhận tìm kiếm  </w:t>
            </w:r>
          </w:p>
        </w:tc>
      </w:tr>
      <w:tr w:rsidR="00827389" w14:paraId="2986CA53" w14:textId="77777777" w:rsidTr="00F100C1">
        <w:tc>
          <w:tcPr>
            <w:tcW w:w="1827" w:type="dxa"/>
          </w:tcPr>
          <w:p w14:paraId="731344C8"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Alternative flows</w:t>
            </w:r>
          </w:p>
        </w:tc>
        <w:tc>
          <w:tcPr>
            <w:tcW w:w="6803" w:type="dxa"/>
          </w:tcPr>
          <w:p w14:paraId="4542AA29"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r w:rsidR="00827389" w14:paraId="3D7DF93A" w14:textId="77777777" w:rsidTr="00F100C1">
        <w:tc>
          <w:tcPr>
            <w:tcW w:w="1827" w:type="dxa"/>
          </w:tcPr>
          <w:p w14:paraId="330CAD6B"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Exception flows</w:t>
            </w:r>
          </w:p>
        </w:tc>
        <w:tc>
          <w:tcPr>
            <w:tcW w:w="6803" w:type="dxa"/>
          </w:tcPr>
          <w:p w14:paraId="379D54CA" w14:textId="0CC720B2" w:rsidR="00DA2E9E" w:rsidRDefault="00DA2E9E" w:rsidP="00F100C1">
            <w:pPr>
              <w:pStyle w:val="ListParagraph"/>
              <w:spacing w:before="120"/>
              <w:ind w:left="0"/>
              <w:jc w:val="both"/>
              <w:rPr>
                <w:rFonts w:ascii="Times New Roman" w:hAnsi="Times New Roman" w:cs="Times New Roman"/>
                <w:noProof/>
                <w:sz w:val="28"/>
                <w:szCs w:val="28"/>
              </w:rPr>
            </w:pPr>
            <w:r>
              <w:rPr>
                <w:rFonts w:ascii="Times New Roman" w:hAnsi="Times New Roman" w:cs="Times New Roman"/>
                <w:noProof/>
                <w:sz w:val="28"/>
                <w:szCs w:val="28"/>
              </w:rPr>
              <w:t>1a Nếu đăng nhập thành công thì hiển thị màn hình trang chủ, nếu không thì kết thúc</w:t>
            </w:r>
          </w:p>
          <w:p w14:paraId="08659E7E" w14:textId="241AEA5A"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3a Nếu tên nhân viên không tồn tại, hiển thị “Không tồn tại” và kết thúc</w:t>
            </w:r>
          </w:p>
        </w:tc>
      </w:tr>
      <w:tr w:rsidR="00827389" w14:paraId="32A0AE60" w14:textId="77777777" w:rsidTr="00F100C1">
        <w:tc>
          <w:tcPr>
            <w:tcW w:w="1827" w:type="dxa"/>
          </w:tcPr>
          <w:p w14:paraId="24CEFB6A"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Business rules</w:t>
            </w:r>
          </w:p>
        </w:tc>
        <w:tc>
          <w:tcPr>
            <w:tcW w:w="6803" w:type="dxa"/>
          </w:tcPr>
          <w:p w14:paraId="338FE714"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r w:rsidR="00827389" w14:paraId="16544D54" w14:textId="77777777" w:rsidTr="00F100C1">
        <w:tc>
          <w:tcPr>
            <w:tcW w:w="1827" w:type="dxa"/>
          </w:tcPr>
          <w:p w14:paraId="594E76FC" w14:textId="77777777" w:rsidR="00827389" w:rsidRPr="00827389" w:rsidRDefault="00827389" w:rsidP="00F100C1">
            <w:pPr>
              <w:pStyle w:val="ListParagraph"/>
              <w:spacing w:before="120"/>
              <w:ind w:left="0"/>
              <w:rPr>
                <w:rFonts w:ascii="Times New Roman" w:hAnsi="Times New Roman" w:cs="Times New Roman"/>
                <w:noProof/>
                <w:sz w:val="28"/>
                <w:szCs w:val="28"/>
              </w:rPr>
            </w:pPr>
            <w:r w:rsidRPr="00827389">
              <w:rPr>
                <w:rFonts w:ascii="Times New Roman" w:hAnsi="Times New Roman" w:cs="Times New Roman"/>
                <w:noProof/>
                <w:sz w:val="28"/>
                <w:szCs w:val="28"/>
              </w:rPr>
              <w:t>Non-Functional Requirement</w:t>
            </w:r>
          </w:p>
        </w:tc>
        <w:tc>
          <w:tcPr>
            <w:tcW w:w="6803" w:type="dxa"/>
          </w:tcPr>
          <w:p w14:paraId="323780C8" w14:textId="77777777" w:rsidR="00827389" w:rsidRPr="00827389" w:rsidRDefault="00827389" w:rsidP="00F100C1">
            <w:pPr>
              <w:pStyle w:val="ListParagraph"/>
              <w:spacing w:before="120"/>
              <w:ind w:left="0"/>
              <w:jc w:val="both"/>
              <w:rPr>
                <w:rFonts w:ascii="Times New Roman" w:hAnsi="Times New Roman" w:cs="Times New Roman"/>
                <w:noProof/>
                <w:sz w:val="28"/>
                <w:szCs w:val="28"/>
              </w:rPr>
            </w:pPr>
            <w:r w:rsidRPr="00827389">
              <w:rPr>
                <w:rFonts w:ascii="Times New Roman" w:hAnsi="Times New Roman" w:cs="Times New Roman"/>
                <w:noProof/>
                <w:sz w:val="28"/>
                <w:szCs w:val="28"/>
              </w:rPr>
              <w:t>N/A</w:t>
            </w:r>
          </w:p>
        </w:tc>
      </w:tr>
    </w:tbl>
    <w:p w14:paraId="2AC64DDA" w14:textId="7DE9CA93" w:rsidR="00827389" w:rsidRDefault="0027576C" w:rsidP="00827389">
      <w:r>
        <w:rPr>
          <w:noProof/>
        </w:rPr>
        <w:lastRenderedPageBreak/>
        <w:drawing>
          <wp:inline distT="0" distB="0" distL="0" distR="0" wp14:anchorId="0D0D6E2E" wp14:editId="18EA6BB9">
            <wp:extent cx="6548346" cy="6781800"/>
            <wp:effectExtent l="0" t="0" r="5080" b="0"/>
            <wp:docPr id="1479461324"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61324" name="Picture 1" descr="A diagram of a flowchart&#10;&#10;Description automatically generated with low confidence"/>
                    <pic:cNvPicPr/>
                  </pic:nvPicPr>
                  <pic:blipFill>
                    <a:blip r:embed="rId32"/>
                    <a:stretch>
                      <a:fillRect/>
                    </a:stretch>
                  </pic:blipFill>
                  <pic:spPr>
                    <a:xfrm>
                      <a:off x="0" y="0"/>
                      <a:ext cx="6555829" cy="6789550"/>
                    </a:xfrm>
                    <a:prstGeom prst="rect">
                      <a:avLst/>
                    </a:prstGeom>
                  </pic:spPr>
                </pic:pic>
              </a:graphicData>
            </a:graphic>
          </wp:inline>
        </w:drawing>
      </w:r>
      <w:r w:rsidR="00DA2E9E">
        <w:t xml:space="preserve"> </w:t>
      </w:r>
      <w:r w:rsidR="00827389">
        <w:br w:type="page"/>
      </w:r>
    </w:p>
    <w:p w14:paraId="2C89ED9A" w14:textId="0260B57B" w:rsidR="00827389" w:rsidRDefault="00827389" w:rsidP="00827389">
      <w:pPr>
        <w:pStyle w:val="Heading3"/>
      </w:pPr>
      <w:bookmarkStart w:id="66" w:name="_Toc133690934"/>
      <w:bookmarkStart w:id="67" w:name="_Toc133692894"/>
      <w:r>
        <w:lastRenderedPageBreak/>
        <w:t>Đăng kí ca làm việc</w:t>
      </w:r>
      <w:bookmarkEnd w:id="66"/>
      <w:bookmarkEnd w:id="67"/>
    </w:p>
    <w:tbl>
      <w:tblPr>
        <w:tblStyle w:val="TableGrid"/>
        <w:tblW w:w="0" w:type="auto"/>
        <w:tblInd w:w="85" w:type="dxa"/>
        <w:tblLook w:val="04A0" w:firstRow="1" w:lastRow="0" w:firstColumn="1" w:lastColumn="0" w:noHBand="0" w:noVBand="1"/>
      </w:tblPr>
      <w:tblGrid>
        <w:gridCol w:w="2070"/>
        <w:gridCol w:w="7195"/>
      </w:tblGrid>
      <w:tr w:rsidR="00827389" w14:paraId="77F69557" w14:textId="77777777" w:rsidTr="00F100C1">
        <w:tc>
          <w:tcPr>
            <w:tcW w:w="2070" w:type="dxa"/>
          </w:tcPr>
          <w:p w14:paraId="04745905"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Use case ID</w:t>
            </w:r>
          </w:p>
          <w:p w14:paraId="7E87BE66" w14:textId="77777777" w:rsidR="00827389" w:rsidRPr="00FB2EAF" w:rsidRDefault="00827389" w:rsidP="00F100C1">
            <w:pPr>
              <w:rPr>
                <w:rFonts w:ascii="Times New Roman" w:hAnsi="Times New Roman" w:cs="Times New Roman"/>
                <w:sz w:val="24"/>
                <w:szCs w:val="24"/>
              </w:rPr>
            </w:pPr>
          </w:p>
        </w:tc>
        <w:tc>
          <w:tcPr>
            <w:tcW w:w="7195" w:type="dxa"/>
          </w:tcPr>
          <w:p w14:paraId="38A047FD"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6.5</w:t>
            </w:r>
          </w:p>
        </w:tc>
      </w:tr>
      <w:tr w:rsidR="00827389" w14:paraId="1FE4F5B4" w14:textId="77777777" w:rsidTr="00F100C1">
        <w:tc>
          <w:tcPr>
            <w:tcW w:w="2070" w:type="dxa"/>
          </w:tcPr>
          <w:p w14:paraId="49CC220A"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Use case name</w:t>
            </w:r>
          </w:p>
          <w:p w14:paraId="3742C827" w14:textId="77777777" w:rsidR="00827389" w:rsidRPr="00FB2EAF" w:rsidRDefault="00827389" w:rsidP="00F100C1">
            <w:pPr>
              <w:rPr>
                <w:rFonts w:ascii="Times New Roman" w:hAnsi="Times New Roman" w:cs="Times New Roman"/>
                <w:sz w:val="24"/>
                <w:szCs w:val="24"/>
              </w:rPr>
            </w:pPr>
          </w:p>
        </w:tc>
        <w:tc>
          <w:tcPr>
            <w:tcW w:w="7195" w:type="dxa"/>
          </w:tcPr>
          <w:p w14:paraId="180556F0"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Đăng kí ca làm việc</w:t>
            </w:r>
          </w:p>
        </w:tc>
      </w:tr>
      <w:tr w:rsidR="00827389" w14:paraId="1F6509B2" w14:textId="77777777" w:rsidTr="00F100C1">
        <w:tc>
          <w:tcPr>
            <w:tcW w:w="2070" w:type="dxa"/>
          </w:tcPr>
          <w:p w14:paraId="2DB2BCEE"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Description</w:t>
            </w:r>
          </w:p>
          <w:p w14:paraId="3D06B554" w14:textId="77777777" w:rsidR="00827389" w:rsidRPr="00FB2EAF" w:rsidRDefault="00827389" w:rsidP="00F100C1">
            <w:pPr>
              <w:rPr>
                <w:rFonts w:ascii="Times New Roman" w:hAnsi="Times New Roman" w:cs="Times New Roman"/>
                <w:sz w:val="24"/>
                <w:szCs w:val="24"/>
              </w:rPr>
            </w:pPr>
          </w:p>
        </w:tc>
        <w:tc>
          <w:tcPr>
            <w:tcW w:w="7195" w:type="dxa"/>
          </w:tcPr>
          <w:p w14:paraId="45671A34"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Là nhân viên, tôi muốn đăng kí ca làm việc.</w:t>
            </w:r>
          </w:p>
        </w:tc>
      </w:tr>
      <w:tr w:rsidR="00827389" w14:paraId="2F2B41FA" w14:textId="77777777" w:rsidTr="00F100C1">
        <w:tc>
          <w:tcPr>
            <w:tcW w:w="2070" w:type="dxa"/>
          </w:tcPr>
          <w:p w14:paraId="0231AC1D"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Actors</w:t>
            </w:r>
          </w:p>
        </w:tc>
        <w:tc>
          <w:tcPr>
            <w:tcW w:w="7195" w:type="dxa"/>
          </w:tcPr>
          <w:p w14:paraId="46A47BB9"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Nhân viên</w:t>
            </w:r>
          </w:p>
        </w:tc>
      </w:tr>
      <w:tr w:rsidR="00827389" w14:paraId="48A79211" w14:textId="77777777" w:rsidTr="00F100C1">
        <w:tc>
          <w:tcPr>
            <w:tcW w:w="2070" w:type="dxa"/>
          </w:tcPr>
          <w:p w14:paraId="298ECF2A"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Priority</w:t>
            </w:r>
          </w:p>
        </w:tc>
        <w:tc>
          <w:tcPr>
            <w:tcW w:w="7195" w:type="dxa"/>
          </w:tcPr>
          <w:p w14:paraId="66AE52B3"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High</w:t>
            </w:r>
          </w:p>
        </w:tc>
      </w:tr>
      <w:tr w:rsidR="00827389" w14:paraId="247FB78B" w14:textId="77777777" w:rsidTr="00F100C1">
        <w:tc>
          <w:tcPr>
            <w:tcW w:w="2070" w:type="dxa"/>
          </w:tcPr>
          <w:p w14:paraId="5F9B6560"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Triggers</w:t>
            </w:r>
          </w:p>
        </w:tc>
        <w:tc>
          <w:tcPr>
            <w:tcW w:w="7195" w:type="dxa"/>
          </w:tcPr>
          <w:p w14:paraId="678CED7D"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Người dùng chọn chức năng đăng kí ca</w:t>
            </w:r>
          </w:p>
        </w:tc>
      </w:tr>
      <w:tr w:rsidR="00827389" w14:paraId="6995A2B3" w14:textId="77777777" w:rsidTr="00F100C1">
        <w:tc>
          <w:tcPr>
            <w:tcW w:w="2070" w:type="dxa"/>
          </w:tcPr>
          <w:p w14:paraId="52B10EE2"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Pre-conditions</w:t>
            </w:r>
          </w:p>
        </w:tc>
        <w:tc>
          <w:tcPr>
            <w:tcW w:w="7195" w:type="dxa"/>
          </w:tcPr>
          <w:p w14:paraId="6D94E790" w14:textId="77777777" w:rsidR="00827389" w:rsidRDefault="00827389" w:rsidP="0082738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Đã đăng nhập vào hệ thống</w:t>
            </w:r>
          </w:p>
          <w:p w14:paraId="04847BFF" w14:textId="77777777" w:rsidR="00827389" w:rsidRPr="00E7156F" w:rsidRDefault="00827389" w:rsidP="00827389">
            <w:pPr>
              <w:pStyle w:val="ListParagraph"/>
              <w:numPr>
                <w:ilvl w:val="0"/>
                <w:numId w:val="6"/>
              </w:numPr>
              <w:rPr>
                <w:rFonts w:ascii="Times New Roman" w:hAnsi="Times New Roman" w:cs="Times New Roman"/>
                <w:sz w:val="24"/>
                <w:szCs w:val="24"/>
              </w:rPr>
            </w:pPr>
            <w:r w:rsidRPr="00E7156F">
              <w:rPr>
                <w:rFonts w:ascii="Times New Roman" w:hAnsi="Times New Roman" w:cs="Times New Roman"/>
                <w:sz w:val="24"/>
                <w:szCs w:val="24"/>
              </w:rPr>
              <w:t xml:space="preserve">Thông tin </w:t>
            </w:r>
            <w:r>
              <w:rPr>
                <w:rFonts w:ascii="Times New Roman" w:hAnsi="Times New Roman" w:cs="Times New Roman"/>
                <w:sz w:val="24"/>
                <w:szCs w:val="24"/>
              </w:rPr>
              <w:t>nhân viên đã được lưu trên hệ thống</w:t>
            </w:r>
          </w:p>
        </w:tc>
      </w:tr>
      <w:tr w:rsidR="00827389" w14:paraId="7AC6FB1E" w14:textId="77777777" w:rsidTr="00F100C1">
        <w:tc>
          <w:tcPr>
            <w:tcW w:w="2070" w:type="dxa"/>
          </w:tcPr>
          <w:p w14:paraId="2C8FAEA8"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Post-conditions</w:t>
            </w:r>
          </w:p>
        </w:tc>
        <w:tc>
          <w:tcPr>
            <w:tcW w:w="7195" w:type="dxa"/>
          </w:tcPr>
          <w:p w14:paraId="1F2C1FA7" w14:textId="77777777" w:rsidR="00827389" w:rsidRPr="00016F51" w:rsidRDefault="00827389" w:rsidP="00827389">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Hệ thống lưu thành công lịch làm của nhân viên</w:t>
            </w:r>
          </w:p>
        </w:tc>
      </w:tr>
      <w:tr w:rsidR="00827389" w14:paraId="54C210EC" w14:textId="77777777" w:rsidTr="00F100C1">
        <w:tc>
          <w:tcPr>
            <w:tcW w:w="2070" w:type="dxa"/>
          </w:tcPr>
          <w:p w14:paraId="3E9CA99B"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Main flow</w:t>
            </w:r>
          </w:p>
        </w:tc>
        <w:tc>
          <w:tcPr>
            <w:tcW w:w="7195" w:type="dxa"/>
          </w:tcPr>
          <w:p w14:paraId="1B2374F4"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Đăng nhập hệ thống</w:t>
            </w:r>
          </w:p>
          <w:p w14:paraId="3A4A7FB8" w14:textId="77777777" w:rsidR="00827389" w:rsidRPr="00F94992"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Chọn danh mục quản lý nhân viên</w:t>
            </w:r>
          </w:p>
          <w:p w14:paraId="57128FD5"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Chọn chức năng đăng kí ca</w:t>
            </w:r>
          </w:p>
          <w:p w14:paraId="7E24BDFC"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Hệ thống hiển thị cửa sổ đăng ký ca</w:t>
            </w:r>
          </w:p>
          <w:p w14:paraId="6299640E"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Chọn nhân viên </w:t>
            </w:r>
          </w:p>
          <w:p w14:paraId="31A06280" w14:textId="77777777" w:rsidR="00827389"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Nhập vào giờ, ngày, tháng của ca làm việc </w:t>
            </w:r>
          </w:p>
          <w:p w14:paraId="70EF942D" w14:textId="77777777" w:rsidR="00827389" w:rsidRPr="0092684C"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Nhấn nút lưu </w:t>
            </w:r>
          </w:p>
          <w:p w14:paraId="32146DB9" w14:textId="77777777" w:rsidR="00827389" w:rsidRPr="00016F51" w:rsidRDefault="00827389" w:rsidP="00827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Hệ thống  lưu lại lịch làm của mỗi nhân viên</w:t>
            </w:r>
          </w:p>
        </w:tc>
      </w:tr>
      <w:tr w:rsidR="00827389" w14:paraId="645C0E6E" w14:textId="77777777" w:rsidTr="00F100C1">
        <w:tc>
          <w:tcPr>
            <w:tcW w:w="2070" w:type="dxa"/>
          </w:tcPr>
          <w:p w14:paraId="341008D9"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Alternative flows</w:t>
            </w:r>
          </w:p>
        </w:tc>
        <w:tc>
          <w:tcPr>
            <w:tcW w:w="7195" w:type="dxa"/>
          </w:tcPr>
          <w:p w14:paraId="663041E0"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N/A</w:t>
            </w:r>
          </w:p>
        </w:tc>
      </w:tr>
      <w:tr w:rsidR="00827389" w14:paraId="1D775D82" w14:textId="77777777" w:rsidTr="00F100C1">
        <w:tc>
          <w:tcPr>
            <w:tcW w:w="2070" w:type="dxa"/>
          </w:tcPr>
          <w:p w14:paraId="3AA28CEB"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Exception flows</w:t>
            </w:r>
          </w:p>
        </w:tc>
        <w:tc>
          <w:tcPr>
            <w:tcW w:w="7195" w:type="dxa"/>
          </w:tcPr>
          <w:p w14:paraId="0904EFFC"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6a. Nếu lịch làm nhân viên nhập vào đã trùng lịch với nhân viên khác thì thông báo “Lịch làm đã tồn tại”, nếu không thì hệ thống lưu thành công và kết thúc</w:t>
            </w:r>
          </w:p>
        </w:tc>
      </w:tr>
      <w:tr w:rsidR="00827389" w14:paraId="3FC9D270" w14:textId="77777777" w:rsidTr="00F100C1">
        <w:tc>
          <w:tcPr>
            <w:tcW w:w="2070" w:type="dxa"/>
          </w:tcPr>
          <w:p w14:paraId="074AF83B"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Business rules</w:t>
            </w:r>
          </w:p>
        </w:tc>
        <w:tc>
          <w:tcPr>
            <w:tcW w:w="7195" w:type="dxa"/>
          </w:tcPr>
          <w:p w14:paraId="6221A528"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N/A</w:t>
            </w:r>
          </w:p>
        </w:tc>
      </w:tr>
      <w:tr w:rsidR="00827389" w14:paraId="36CF4AFE" w14:textId="77777777" w:rsidTr="00F100C1">
        <w:tc>
          <w:tcPr>
            <w:tcW w:w="2070" w:type="dxa"/>
          </w:tcPr>
          <w:p w14:paraId="3C9AE389"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Non-functional requirements</w:t>
            </w:r>
          </w:p>
        </w:tc>
        <w:tc>
          <w:tcPr>
            <w:tcW w:w="7195" w:type="dxa"/>
          </w:tcPr>
          <w:p w14:paraId="1D17D83D"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N/A</w:t>
            </w:r>
          </w:p>
        </w:tc>
      </w:tr>
    </w:tbl>
    <w:p w14:paraId="5468E795" w14:textId="77777777" w:rsidR="00827389" w:rsidRDefault="00827389" w:rsidP="00827389"/>
    <w:p w14:paraId="6522A306" w14:textId="0558BC60" w:rsidR="00827389" w:rsidRDefault="0027576C" w:rsidP="00827389">
      <w:r>
        <w:rPr>
          <w:noProof/>
        </w:rPr>
        <w:lastRenderedPageBreak/>
        <w:drawing>
          <wp:inline distT="0" distB="0" distL="0" distR="0" wp14:anchorId="383F534A" wp14:editId="456F55A5">
            <wp:extent cx="6162675" cy="7935358"/>
            <wp:effectExtent l="0" t="0" r="0" b="8890"/>
            <wp:docPr id="1190782821"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82821" name="Picture 1" descr="A picture containing text, screenshot, diagram, line&#10;&#10;Description automatically generated"/>
                    <pic:cNvPicPr/>
                  </pic:nvPicPr>
                  <pic:blipFill>
                    <a:blip r:embed="rId33"/>
                    <a:stretch>
                      <a:fillRect/>
                    </a:stretch>
                  </pic:blipFill>
                  <pic:spPr>
                    <a:xfrm>
                      <a:off x="0" y="0"/>
                      <a:ext cx="6173540" cy="7949348"/>
                    </a:xfrm>
                    <a:prstGeom prst="rect">
                      <a:avLst/>
                    </a:prstGeom>
                  </pic:spPr>
                </pic:pic>
              </a:graphicData>
            </a:graphic>
          </wp:inline>
        </w:drawing>
      </w:r>
    </w:p>
    <w:p w14:paraId="6CCC1832" w14:textId="794C7E89" w:rsidR="00827389" w:rsidRDefault="00827389" w:rsidP="00827389">
      <w:r>
        <w:br w:type="page"/>
      </w:r>
    </w:p>
    <w:p w14:paraId="069F5684" w14:textId="49563BEB" w:rsidR="00827389" w:rsidRDefault="00827389" w:rsidP="00827389">
      <w:pPr>
        <w:pStyle w:val="Heading3"/>
      </w:pPr>
      <w:bookmarkStart w:id="68" w:name="_Toc133690935"/>
      <w:bookmarkStart w:id="69" w:name="_Toc133692895"/>
      <w:r>
        <w:lastRenderedPageBreak/>
        <w:t>Điểm danh và tính lương</w:t>
      </w:r>
      <w:bookmarkEnd w:id="68"/>
      <w:bookmarkEnd w:id="69"/>
    </w:p>
    <w:tbl>
      <w:tblPr>
        <w:tblStyle w:val="TableGrid"/>
        <w:tblW w:w="0" w:type="auto"/>
        <w:tblInd w:w="85" w:type="dxa"/>
        <w:tblLook w:val="04A0" w:firstRow="1" w:lastRow="0" w:firstColumn="1" w:lastColumn="0" w:noHBand="0" w:noVBand="1"/>
      </w:tblPr>
      <w:tblGrid>
        <w:gridCol w:w="2070"/>
        <w:gridCol w:w="7195"/>
      </w:tblGrid>
      <w:tr w:rsidR="00827389" w:rsidRPr="00FB2EAF" w14:paraId="6D5C9DDB" w14:textId="77777777" w:rsidTr="00F100C1">
        <w:tc>
          <w:tcPr>
            <w:tcW w:w="2070" w:type="dxa"/>
          </w:tcPr>
          <w:p w14:paraId="0B89BC7C"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Use case ID</w:t>
            </w:r>
          </w:p>
          <w:p w14:paraId="3E10A263" w14:textId="77777777" w:rsidR="00827389" w:rsidRPr="00FB2EAF" w:rsidRDefault="00827389" w:rsidP="00F100C1">
            <w:pPr>
              <w:rPr>
                <w:rFonts w:ascii="Times New Roman" w:hAnsi="Times New Roman" w:cs="Times New Roman"/>
                <w:sz w:val="24"/>
                <w:szCs w:val="24"/>
              </w:rPr>
            </w:pPr>
          </w:p>
        </w:tc>
        <w:tc>
          <w:tcPr>
            <w:tcW w:w="7195" w:type="dxa"/>
          </w:tcPr>
          <w:p w14:paraId="1F32726E"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6.6</w:t>
            </w:r>
          </w:p>
        </w:tc>
      </w:tr>
      <w:tr w:rsidR="00827389" w:rsidRPr="00FB2EAF" w14:paraId="0601AFCD" w14:textId="77777777" w:rsidTr="00F100C1">
        <w:tc>
          <w:tcPr>
            <w:tcW w:w="2070" w:type="dxa"/>
          </w:tcPr>
          <w:p w14:paraId="1520C7BB"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Use case name</w:t>
            </w:r>
          </w:p>
          <w:p w14:paraId="259B1D70" w14:textId="77777777" w:rsidR="00827389" w:rsidRPr="00FB2EAF" w:rsidRDefault="00827389" w:rsidP="00F100C1">
            <w:pPr>
              <w:rPr>
                <w:rFonts w:ascii="Times New Roman" w:hAnsi="Times New Roman" w:cs="Times New Roman"/>
                <w:sz w:val="24"/>
                <w:szCs w:val="24"/>
              </w:rPr>
            </w:pPr>
          </w:p>
        </w:tc>
        <w:tc>
          <w:tcPr>
            <w:tcW w:w="7195" w:type="dxa"/>
          </w:tcPr>
          <w:p w14:paraId="4AC5169F"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Điểm danh và tính lương</w:t>
            </w:r>
          </w:p>
        </w:tc>
      </w:tr>
      <w:tr w:rsidR="00827389" w:rsidRPr="00FB2EAF" w14:paraId="572B7A16" w14:textId="77777777" w:rsidTr="00F100C1">
        <w:tc>
          <w:tcPr>
            <w:tcW w:w="2070" w:type="dxa"/>
          </w:tcPr>
          <w:p w14:paraId="09C1FD61"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Description</w:t>
            </w:r>
          </w:p>
          <w:p w14:paraId="722224AA" w14:textId="77777777" w:rsidR="00827389" w:rsidRPr="00FB2EAF" w:rsidRDefault="00827389" w:rsidP="00F100C1">
            <w:pPr>
              <w:rPr>
                <w:rFonts w:ascii="Times New Roman" w:hAnsi="Times New Roman" w:cs="Times New Roman"/>
                <w:sz w:val="24"/>
                <w:szCs w:val="24"/>
              </w:rPr>
            </w:pPr>
          </w:p>
        </w:tc>
        <w:tc>
          <w:tcPr>
            <w:tcW w:w="7195" w:type="dxa"/>
          </w:tcPr>
          <w:p w14:paraId="22E570F7"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Là chủ tiệm, tôi muốn điểm danh và tính lương cho nhân viên</w:t>
            </w:r>
          </w:p>
        </w:tc>
      </w:tr>
      <w:tr w:rsidR="00827389" w:rsidRPr="00FB2EAF" w14:paraId="3E759ABC" w14:textId="77777777" w:rsidTr="00F100C1">
        <w:tc>
          <w:tcPr>
            <w:tcW w:w="2070" w:type="dxa"/>
          </w:tcPr>
          <w:p w14:paraId="39F78D56" w14:textId="77777777" w:rsidR="00827389" w:rsidRPr="00FB2EAF" w:rsidRDefault="00827389" w:rsidP="00F100C1">
            <w:pPr>
              <w:rPr>
                <w:rFonts w:ascii="Times New Roman" w:hAnsi="Times New Roman" w:cs="Times New Roman"/>
                <w:sz w:val="24"/>
                <w:szCs w:val="24"/>
              </w:rPr>
            </w:pPr>
            <w:r w:rsidRPr="00FB2EAF">
              <w:rPr>
                <w:rFonts w:ascii="Times New Roman" w:hAnsi="Times New Roman" w:cs="Times New Roman"/>
                <w:sz w:val="24"/>
                <w:szCs w:val="24"/>
              </w:rPr>
              <w:t>Actors</w:t>
            </w:r>
          </w:p>
        </w:tc>
        <w:tc>
          <w:tcPr>
            <w:tcW w:w="7195" w:type="dxa"/>
          </w:tcPr>
          <w:p w14:paraId="68F5F2EF"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Chủ tiệm</w:t>
            </w:r>
          </w:p>
        </w:tc>
      </w:tr>
      <w:tr w:rsidR="00827389" w:rsidRPr="00FB2EAF" w14:paraId="75E15357" w14:textId="77777777" w:rsidTr="00F100C1">
        <w:tc>
          <w:tcPr>
            <w:tcW w:w="2070" w:type="dxa"/>
          </w:tcPr>
          <w:p w14:paraId="40BDE4F4"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Priority</w:t>
            </w:r>
          </w:p>
        </w:tc>
        <w:tc>
          <w:tcPr>
            <w:tcW w:w="7195" w:type="dxa"/>
          </w:tcPr>
          <w:p w14:paraId="5005497E"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High</w:t>
            </w:r>
          </w:p>
        </w:tc>
      </w:tr>
      <w:tr w:rsidR="00827389" w:rsidRPr="00FB2EAF" w14:paraId="73FB795B" w14:textId="77777777" w:rsidTr="00F100C1">
        <w:tc>
          <w:tcPr>
            <w:tcW w:w="2070" w:type="dxa"/>
          </w:tcPr>
          <w:p w14:paraId="60473860"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Triggers</w:t>
            </w:r>
          </w:p>
        </w:tc>
        <w:tc>
          <w:tcPr>
            <w:tcW w:w="7195" w:type="dxa"/>
          </w:tcPr>
          <w:p w14:paraId="274A99D0"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Người dùng chọn chức năng điểm danh và tính lương</w:t>
            </w:r>
          </w:p>
        </w:tc>
      </w:tr>
      <w:tr w:rsidR="00827389" w:rsidRPr="00E7156F" w14:paraId="377035F4" w14:textId="77777777" w:rsidTr="00F100C1">
        <w:tc>
          <w:tcPr>
            <w:tcW w:w="2070" w:type="dxa"/>
          </w:tcPr>
          <w:p w14:paraId="116B8C20"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Pre-conditions</w:t>
            </w:r>
          </w:p>
        </w:tc>
        <w:tc>
          <w:tcPr>
            <w:tcW w:w="7195" w:type="dxa"/>
          </w:tcPr>
          <w:p w14:paraId="65EB6909" w14:textId="77777777" w:rsidR="00827389" w:rsidRDefault="00827389" w:rsidP="0082738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Đã đăng nhập vào hệ thống</w:t>
            </w:r>
          </w:p>
          <w:p w14:paraId="13296E11" w14:textId="77777777" w:rsidR="00827389" w:rsidRPr="00E7156F" w:rsidRDefault="00827389" w:rsidP="00827389">
            <w:pPr>
              <w:pStyle w:val="ListParagraph"/>
              <w:numPr>
                <w:ilvl w:val="0"/>
                <w:numId w:val="6"/>
              </w:numPr>
              <w:rPr>
                <w:rFonts w:ascii="Times New Roman" w:hAnsi="Times New Roman" w:cs="Times New Roman"/>
                <w:sz w:val="24"/>
                <w:szCs w:val="24"/>
              </w:rPr>
            </w:pPr>
            <w:r w:rsidRPr="00E7156F">
              <w:rPr>
                <w:rFonts w:ascii="Times New Roman" w:hAnsi="Times New Roman" w:cs="Times New Roman"/>
                <w:sz w:val="24"/>
                <w:szCs w:val="24"/>
              </w:rPr>
              <w:t xml:space="preserve">Thông tin </w:t>
            </w:r>
            <w:r>
              <w:rPr>
                <w:rFonts w:ascii="Times New Roman" w:hAnsi="Times New Roman" w:cs="Times New Roman"/>
                <w:sz w:val="24"/>
                <w:szCs w:val="24"/>
              </w:rPr>
              <w:t>nhân viên đã được lưu trên hệ thống</w:t>
            </w:r>
          </w:p>
        </w:tc>
      </w:tr>
      <w:tr w:rsidR="00827389" w:rsidRPr="00016F51" w14:paraId="2F1F00AD" w14:textId="77777777" w:rsidTr="00F100C1">
        <w:tc>
          <w:tcPr>
            <w:tcW w:w="2070" w:type="dxa"/>
          </w:tcPr>
          <w:p w14:paraId="66D298D2"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Post-conditions</w:t>
            </w:r>
          </w:p>
        </w:tc>
        <w:tc>
          <w:tcPr>
            <w:tcW w:w="7195" w:type="dxa"/>
          </w:tcPr>
          <w:p w14:paraId="383D9F8F" w14:textId="77777777" w:rsidR="00827389" w:rsidRPr="00016F51" w:rsidRDefault="00827389" w:rsidP="00827389">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Hệ thống điểm danh và tính lương thành công cho mỗi nhân viên</w:t>
            </w:r>
          </w:p>
        </w:tc>
      </w:tr>
      <w:tr w:rsidR="00827389" w:rsidRPr="00016F51" w14:paraId="758C355B" w14:textId="77777777" w:rsidTr="00F100C1">
        <w:tc>
          <w:tcPr>
            <w:tcW w:w="2070" w:type="dxa"/>
          </w:tcPr>
          <w:p w14:paraId="5369AA83"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Main flow</w:t>
            </w:r>
          </w:p>
        </w:tc>
        <w:tc>
          <w:tcPr>
            <w:tcW w:w="7195" w:type="dxa"/>
          </w:tcPr>
          <w:p w14:paraId="17BF503D" w14:textId="77777777" w:rsidR="00827389" w:rsidRPr="00FE4F38" w:rsidRDefault="00827389" w:rsidP="00827389">
            <w:pPr>
              <w:pStyle w:val="ListParagraph"/>
              <w:numPr>
                <w:ilvl w:val="0"/>
                <w:numId w:val="18"/>
              </w:numPr>
              <w:rPr>
                <w:rFonts w:ascii="Times New Roman" w:hAnsi="Times New Roman" w:cs="Times New Roman"/>
                <w:sz w:val="24"/>
                <w:szCs w:val="24"/>
              </w:rPr>
            </w:pPr>
            <w:r w:rsidRPr="00FE4F38">
              <w:rPr>
                <w:rFonts w:ascii="Times New Roman" w:hAnsi="Times New Roman" w:cs="Times New Roman"/>
                <w:sz w:val="24"/>
                <w:szCs w:val="24"/>
              </w:rPr>
              <w:t>Đăng nhập hệ thống</w:t>
            </w:r>
          </w:p>
          <w:p w14:paraId="2175F62D" w14:textId="77777777" w:rsidR="00827389" w:rsidRDefault="00827389" w:rsidP="00827389">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Chọn chức năng điểm danh và tính lương</w:t>
            </w:r>
          </w:p>
          <w:p w14:paraId="4571D0CC" w14:textId="77777777" w:rsidR="00827389" w:rsidRDefault="00827389" w:rsidP="00827389">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Chọn nhân viên rồi nhập vào giờ đến làm và ra ca của nhân viên đó</w:t>
            </w:r>
          </w:p>
          <w:p w14:paraId="3A6401A5" w14:textId="77777777" w:rsidR="00827389" w:rsidRDefault="00827389" w:rsidP="00827389">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Chọn nhân viên muốn tính lương</w:t>
            </w:r>
          </w:p>
          <w:p w14:paraId="299FE11F" w14:textId="77777777" w:rsidR="00827389" w:rsidRPr="00FE4F38" w:rsidRDefault="00827389" w:rsidP="00827389">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Hệ thống tính lương = số giờ làm* mức lương</w:t>
            </w:r>
          </w:p>
        </w:tc>
      </w:tr>
      <w:tr w:rsidR="00827389" w:rsidRPr="00FB2EAF" w14:paraId="497885DC" w14:textId="77777777" w:rsidTr="00F100C1">
        <w:tc>
          <w:tcPr>
            <w:tcW w:w="2070" w:type="dxa"/>
          </w:tcPr>
          <w:p w14:paraId="1EE7CEC2"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Alternative flows</w:t>
            </w:r>
          </w:p>
        </w:tc>
        <w:tc>
          <w:tcPr>
            <w:tcW w:w="7195" w:type="dxa"/>
          </w:tcPr>
          <w:p w14:paraId="3DF3B521" w14:textId="77777777"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N/A</w:t>
            </w:r>
          </w:p>
        </w:tc>
      </w:tr>
      <w:tr w:rsidR="00827389" w:rsidRPr="00FB2EAF" w14:paraId="439078E2" w14:textId="77777777" w:rsidTr="00F100C1">
        <w:tc>
          <w:tcPr>
            <w:tcW w:w="2070" w:type="dxa"/>
          </w:tcPr>
          <w:p w14:paraId="2FB41EB7"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Exception flows</w:t>
            </w:r>
          </w:p>
        </w:tc>
        <w:tc>
          <w:tcPr>
            <w:tcW w:w="7195" w:type="dxa"/>
          </w:tcPr>
          <w:p w14:paraId="727C488D" w14:textId="0D026C61" w:rsidR="004D2ECD" w:rsidRDefault="004D2ECD" w:rsidP="00F100C1">
            <w:pPr>
              <w:pStyle w:val="ListParagraph"/>
              <w:ind w:left="0"/>
              <w:rPr>
                <w:rFonts w:ascii="Times New Roman" w:hAnsi="Times New Roman" w:cs="Times New Roman"/>
                <w:sz w:val="24"/>
                <w:szCs w:val="24"/>
              </w:rPr>
            </w:pPr>
            <w:r>
              <w:rPr>
                <w:rFonts w:ascii="Times New Roman" w:hAnsi="Times New Roman" w:cs="Times New Roman"/>
                <w:sz w:val="24"/>
                <w:szCs w:val="24"/>
              </w:rPr>
              <w:t>1a. Nếu thành công thì hiển thị màn hình trang chủ, nếu không thì kết thúc</w:t>
            </w:r>
          </w:p>
          <w:p w14:paraId="2C0B2B7F" w14:textId="78F1E21C" w:rsidR="00827389" w:rsidRPr="00FB2EAF" w:rsidRDefault="00827389" w:rsidP="00F100C1">
            <w:pPr>
              <w:pStyle w:val="ListParagraph"/>
              <w:ind w:left="0"/>
              <w:rPr>
                <w:rFonts w:ascii="Times New Roman" w:hAnsi="Times New Roman" w:cs="Times New Roman"/>
                <w:sz w:val="24"/>
                <w:szCs w:val="24"/>
              </w:rPr>
            </w:pPr>
            <w:r>
              <w:rPr>
                <w:rFonts w:ascii="Times New Roman" w:hAnsi="Times New Roman" w:cs="Times New Roman"/>
                <w:sz w:val="24"/>
                <w:szCs w:val="24"/>
              </w:rPr>
              <w:t>3a. Nhập giờ bị lỗi thì thông báo “Giờ nhập vào không hợp lệ” và kết thúc</w:t>
            </w:r>
          </w:p>
        </w:tc>
      </w:tr>
      <w:tr w:rsidR="00827389" w:rsidRPr="00FB2EAF" w14:paraId="2E9F3A96" w14:textId="77777777" w:rsidTr="00F100C1">
        <w:tc>
          <w:tcPr>
            <w:tcW w:w="2070" w:type="dxa"/>
          </w:tcPr>
          <w:p w14:paraId="187A5676"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Business rules</w:t>
            </w:r>
          </w:p>
        </w:tc>
        <w:tc>
          <w:tcPr>
            <w:tcW w:w="7195" w:type="dxa"/>
          </w:tcPr>
          <w:p w14:paraId="2853B6F9"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N/A</w:t>
            </w:r>
          </w:p>
        </w:tc>
      </w:tr>
      <w:tr w:rsidR="00827389" w:rsidRPr="00FB2EAF" w14:paraId="7ADBAFFA" w14:textId="77777777" w:rsidTr="00F100C1">
        <w:tc>
          <w:tcPr>
            <w:tcW w:w="2070" w:type="dxa"/>
          </w:tcPr>
          <w:p w14:paraId="2D9754F3"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Non-functional requirements</w:t>
            </w:r>
          </w:p>
        </w:tc>
        <w:tc>
          <w:tcPr>
            <w:tcW w:w="7195" w:type="dxa"/>
          </w:tcPr>
          <w:p w14:paraId="21A2BA8E" w14:textId="77777777" w:rsidR="00827389" w:rsidRPr="00FB2EAF" w:rsidRDefault="00827389" w:rsidP="00F100C1">
            <w:pPr>
              <w:pStyle w:val="ListParagraph"/>
              <w:ind w:left="0"/>
              <w:rPr>
                <w:rFonts w:ascii="Times New Roman" w:hAnsi="Times New Roman" w:cs="Times New Roman"/>
                <w:sz w:val="24"/>
                <w:szCs w:val="24"/>
              </w:rPr>
            </w:pPr>
            <w:r w:rsidRPr="00FB2EAF">
              <w:rPr>
                <w:rFonts w:ascii="Times New Roman" w:hAnsi="Times New Roman" w:cs="Times New Roman"/>
                <w:sz w:val="24"/>
                <w:szCs w:val="24"/>
              </w:rPr>
              <w:t>N/A</w:t>
            </w:r>
          </w:p>
        </w:tc>
      </w:tr>
    </w:tbl>
    <w:p w14:paraId="377B2D68" w14:textId="7D3AB55F" w:rsidR="00977A74" w:rsidRDefault="0027576C" w:rsidP="00827389">
      <w:r>
        <w:rPr>
          <w:noProof/>
        </w:rPr>
        <w:lastRenderedPageBreak/>
        <w:drawing>
          <wp:inline distT="0" distB="0" distL="0" distR="0" wp14:anchorId="504CF52C" wp14:editId="523CCA93">
            <wp:extent cx="6544215" cy="7172325"/>
            <wp:effectExtent l="0" t="0" r="9525" b="0"/>
            <wp:docPr id="158206590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65905" name="Picture 1" descr="A screenshot of a computer&#10;&#10;Description automatically generated with medium confidence"/>
                    <pic:cNvPicPr/>
                  </pic:nvPicPr>
                  <pic:blipFill>
                    <a:blip r:embed="rId34"/>
                    <a:stretch>
                      <a:fillRect/>
                    </a:stretch>
                  </pic:blipFill>
                  <pic:spPr>
                    <a:xfrm>
                      <a:off x="0" y="0"/>
                      <a:ext cx="6557807" cy="7187222"/>
                    </a:xfrm>
                    <a:prstGeom prst="rect">
                      <a:avLst/>
                    </a:prstGeom>
                  </pic:spPr>
                </pic:pic>
              </a:graphicData>
            </a:graphic>
          </wp:inline>
        </w:drawing>
      </w:r>
      <w:r w:rsidR="004D2ECD">
        <w:t xml:space="preserve"> </w:t>
      </w:r>
      <w:r w:rsidR="00977A74">
        <w:br w:type="page"/>
      </w:r>
    </w:p>
    <w:p w14:paraId="14B0B266" w14:textId="209ABCE6" w:rsidR="00827389" w:rsidRDefault="00977A74" w:rsidP="00977A74">
      <w:pPr>
        <w:pStyle w:val="Heading2"/>
      </w:pPr>
      <w:bookmarkStart w:id="70" w:name="_Toc133690936"/>
      <w:bookmarkStart w:id="71" w:name="_Toc133692896"/>
      <w:r>
        <w:lastRenderedPageBreak/>
        <w:t>Đăng nhập</w:t>
      </w:r>
      <w:bookmarkEnd w:id="70"/>
      <w:bookmarkEnd w:id="71"/>
    </w:p>
    <w:tbl>
      <w:tblPr>
        <w:tblStyle w:val="TableGrid"/>
        <w:tblpPr w:leftFromText="180" w:rightFromText="180" w:tblpY="925"/>
        <w:tblW w:w="0" w:type="auto"/>
        <w:tblLook w:val="04A0" w:firstRow="1" w:lastRow="0" w:firstColumn="1" w:lastColumn="0" w:noHBand="0" w:noVBand="1"/>
      </w:tblPr>
      <w:tblGrid>
        <w:gridCol w:w="1838"/>
        <w:gridCol w:w="7512"/>
      </w:tblGrid>
      <w:tr w:rsidR="00977A74" w:rsidRPr="007C3F59" w14:paraId="21D08EF4" w14:textId="77777777" w:rsidTr="00F100C1">
        <w:tc>
          <w:tcPr>
            <w:tcW w:w="1838" w:type="dxa"/>
          </w:tcPr>
          <w:p w14:paraId="5CC95B6A"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Use case ID</w:t>
            </w:r>
          </w:p>
        </w:tc>
        <w:tc>
          <w:tcPr>
            <w:tcW w:w="7512" w:type="dxa"/>
          </w:tcPr>
          <w:p w14:paraId="33C4D949" w14:textId="327D57ED" w:rsidR="00977A74" w:rsidRPr="007C3F59" w:rsidRDefault="00977A74" w:rsidP="00F100C1">
            <w:pPr>
              <w:rPr>
                <w:rFonts w:ascii="Times New Roman" w:hAnsi="Times New Roman" w:cs="Times New Roman"/>
                <w:sz w:val="24"/>
                <w:szCs w:val="24"/>
              </w:rPr>
            </w:pPr>
            <w:r>
              <w:rPr>
                <w:rFonts w:ascii="Times New Roman" w:hAnsi="Times New Roman" w:cs="Times New Roman"/>
                <w:sz w:val="24"/>
                <w:szCs w:val="24"/>
              </w:rPr>
              <w:t>7</w:t>
            </w:r>
          </w:p>
        </w:tc>
      </w:tr>
      <w:tr w:rsidR="00977A74" w:rsidRPr="007C3F59" w14:paraId="524B9BFE" w14:textId="77777777" w:rsidTr="00F100C1">
        <w:tc>
          <w:tcPr>
            <w:tcW w:w="1838" w:type="dxa"/>
          </w:tcPr>
          <w:p w14:paraId="5908DA6A"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Use case name</w:t>
            </w:r>
          </w:p>
        </w:tc>
        <w:tc>
          <w:tcPr>
            <w:tcW w:w="7512" w:type="dxa"/>
          </w:tcPr>
          <w:p w14:paraId="43B0020E"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Đăng nhập </w:t>
            </w:r>
          </w:p>
        </w:tc>
      </w:tr>
      <w:tr w:rsidR="00977A74" w:rsidRPr="007C3F59" w14:paraId="4AB8F667" w14:textId="77777777" w:rsidTr="00F100C1">
        <w:tc>
          <w:tcPr>
            <w:tcW w:w="1838" w:type="dxa"/>
          </w:tcPr>
          <w:p w14:paraId="39AC2EFF"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Description</w:t>
            </w:r>
          </w:p>
        </w:tc>
        <w:tc>
          <w:tcPr>
            <w:tcW w:w="7512" w:type="dxa"/>
          </w:tcPr>
          <w:p w14:paraId="1D93D0A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Là người dùng, tôi muốn đăng nhập vào hệ thống</w:t>
            </w:r>
          </w:p>
        </w:tc>
      </w:tr>
      <w:tr w:rsidR="00977A74" w:rsidRPr="007C3F59" w14:paraId="3C86D87C" w14:textId="77777777" w:rsidTr="00F100C1">
        <w:tc>
          <w:tcPr>
            <w:tcW w:w="1838" w:type="dxa"/>
          </w:tcPr>
          <w:p w14:paraId="34D1B5C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Actors</w:t>
            </w:r>
          </w:p>
        </w:tc>
        <w:tc>
          <w:tcPr>
            <w:tcW w:w="7512" w:type="dxa"/>
          </w:tcPr>
          <w:p w14:paraId="6C38078F"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Quản lý, nhân viên </w:t>
            </w:r>
          </w:p>
        </w:tc>
      </w:tr>
      <w:tr w:rsidR="00977A74" w:rsidRPr="007C3F59" w14:paraId="76E962D8" w14:textId="77777777" w:rsidTr="00F100C1">
        <w:tc>
          <w:tcPr>
            <w:tcW w:w="1838" w:type="dxa"/>
          </w:tcPr>
          <w:p w14:paraId="1C2BD74E"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Priority</w:t>
            </w:r>
          </w:p>
        </w:tc>
        <w:tc>
          <w:tcPr>
            <w:tcW w:w="7512" w:type="dxa"/>
          </w:tcPr>
          <w:p w14:paraId="58EF7F0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High</w:t>
            </w:r>
          </w:p>
        </w:tc>
      </w:tr>
      <w:tr w:rsidR="00977A74" w:rsidRPr="007C3F59" w14:paraId="6DC30CB1" w14:textId="77777777" w:rsidTr="00F100C1">
        <w:tc>
          <w:tcPr>
            <w:tcW w:w="1838" w:type="dxa"/>
          </w:tcPr>
          <w:p w14:paraId="7281EBD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Triggers</w:t>
            </w:r>
          </w:p>
        </w:tc>
        <w:tc>
          <w:tcPr>
            <w:tcW w:w="7512" w:type="dxa"/>
          </w:tcPr>
          <w:p w14:paraId="7D422644"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Người dùng chọn chức năng đăng nhập </w:t>
            </w:r>
          </w:p>
        </w:tc>
      </w:tr>
      <w:tr w:rsidR="00977A74" w:rsidRPr="007C3F59" w14:paraId="187C6548" w14:textId="77777777" w:rsidTr="00F100C1">
        <w:tc>
          <w:tcPr>
            <w:tcW w:w="1838" w:type="dxa"/>
          </w:tcPr>
          <w:p w14:paraId="6ECAC43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Pre-conditions</w:t>
            </w:r>
          </w:p>
        </w:tc>
        <w:tc>
          <w:tcPr>
            <w:tcW w:w="7512" w:type="dxa"/>
          </w:tcPr>
          <w:p w14:paraId="73D6F4DB" w14:textId="77777777" w:rsidR="00977A74" w:rsidRPr="007C3F59" w:rsidRDefault="00977A74" w:rsidP="00F100C1">
            <w:pPr>
              <w:pStyle w:val="ListParagraph"/>
              <w:numPr>
                <w:ilvl w:val="0"/>
                <w:numId w:val="3"/>
              </w:numPr>
              <w:rPr>
                <w:rFonts w:ascii="Times New Roman" w:hAnsi="Times New Roman" w:cs="Times New Roman"/>
                <w:sz w:val="24"/>
                <w:szCs w:val="24"/>
              </w:rPr>
            </w:pPr>
            <w:r w:rsidRPr="007C3F59">
              <w:rPr>
                <w:rFonts w:ascii="Times New Roman" w:hAnsi="Times New Roman" w:cs="Times New Roman"/>
                <w:sz w:val="24"/>
                <w:szCs w:val="24"/>
              </w:rPr>
              <w:t>Thông tin tài khoản và mật khẩu đã được tạo và có trên hệ thống</w:t>
            </w:r>
          </w:p>
        </w:tc>
      </w:tr>
      <w:tr w:rsidR="00977A74" w:rsidRPr="007C3F59" w14:paraId="59065DD7" w14:textId="77777777" w:rsidTr="00F100C1">
        <w:tc>
          <w:tcPr>
            <w:tcW w:w="1838" w:type="dxa"/>
          </w:tcPr>
          <w:p w14:paraId="7746280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Post-conditions</w:t>
            </w:r>
          </w:p>
        </w:tc>
        <w:tc>
          <w:tcPr>
            <w:tcW w:w="7512" w:type="dxa"/>
          </w:tcPr>
          <w:p w14:paraId="597AD9E7" w14:textId="77777777" w:rsidR="00977A74" w:rsidRPr="007C3F59" w:rsidRDefault="00977A74" w:rsidP="00F100C1">
            <w:pPr>
              <w:pStyle w:val="ListParagraph"/>
              <w:numPr>
                <w:ilvl w:val="0"/>
                <w:numId w:val="3"/>
              </w:numPr>
              <w:rPr>
                <w:rFonts w:ascii="Times New Roman" w:hAnsi="Times New Roman" w:cs="Times New Roman"/>
                <w:sz w:val="24"/>
                <w:szCs w:val="24"/>
              </w:rPr>
            </w:pPr>
            <w:r w:rsidRPr="007C3F59">
              <w:rPr>
                <w:rFonts w:ascii="Times New Roman" w:hAnsi="Times New Roman" w:cs="Times New Roman"/>
                <w:sz w:val="24"/>
                <w:szCs w:val="24"/>
              </w:rPr>
              <w:t xml:space="preserve">Thành công đăng nhập vào hệ thống </w:t>
            </w:r>
          </w:p>
        </w:tc>
      </w:tr>
      <w:tr w:rsidR="00977A74" w:rsidRPr="007C3F59" w14:paraId="517F1346" w14:textId="77777777" w:rsidTr="00F100C1">
        <w:tc>
          <w:tcPr>
            <w:tcW w:w="1838" w:type="dxa"/>
          </w:tcPr>
          <w:p w14:paraId="644AE2A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Main flow</w:t>
            </w:r>
          </w:p>
        </w:tc>
        <w:tc>
          <w:tcPr>
            <w:tcW w:w="7512" w:type="dxa"/>
          </w:tcPr>
          <w:p w14:paraId="27E65A44" w14:textId="77777777" w:rsidR="00977A74" w:rsidRPr="007C3F59" w:rsidRDefault="00977A74" w:rsidP="00F100C1">
            <w:pPr>
              <w:pStyle w:val="ListParagraph"/>
              <w:numPr>
                <w:ilvl w:val="0"/>
                <w:numId w:val="20"/>
              </w:numPr>
              <w:rPr>
                <w:rFonts w:ascii="Times New Roman" w:hAnsi="Times New Roman" w:cs="Times New Roman"/>
                <w:sz w:val="24"/>
                <w:szCs w:val="24"/>
              </w:rPr>
            </w:pPr>
            <w:r w:rsidRPr="007C3F59">
              <w:rPr>
                <w:rFonts w:ascii="Times New Roman" w:hAnsi="Times New Roman" w:cs="Times New Roman"/>
                <w:sz w:val="24"/>
                <w:szCs w:val="24"/>
              </w:rPr>
              <w:t>Truy cập ứng dụng</w:t>
            </w:r>
          </w:p>
          <w:p w14:paraId="4B21B99F" w14:textId="77777777" w:rsidR="00977A74" w:rsidRPr="007C3F59" w:rsidRDefault="00977A74" w:rsidP="00F100C1">
            <w:pPr>
              <w:pStyle w:val="ListParagraph"/>
              <w:numPr>
                <w:ilvl w:val="0"/>
                <w:numId w:val="20"/>
              </w:numPr>
              <w:rPr>
                <w:rFonts w:ascii="Times New Roman" w:hAnsi="Times New Roman" w:cs="Times New Roman"/>
                <w:sz w:val="24"/>
                <w:szCs w:val="24"/>
              </w:rPr>
            </w:pPr>
            <w:r w:rsidRPr="007C3F59">
              <w:rPr>
                <w:rFonts w:ascii="Times New Roman" w:hAnsi="Times New Roman" w:cs="Times New Roman"/>
                <w:sz w:val="24"/>
                <w:szCs w:val="24"/>
              </w:rPr>
              <w:t xml:space="preserve">Nhập thông tin tài khoản </w:t>
            </w:r>
          </w:p>
          <w:p w14:paraId="67DAD736" w14:textId="77777777" w:rsidR="00977A74" w:rsidRPr="007C3F59" w:rsidRDefault="00977A74" w:rsidP="00F100C1">
            <w:pPr>
              <w:pStyle w:val="ListParagraph"/>
              <w:numPr>
                <w:ilvl w:val="0"/>
                <w:numId w:val="20"/>
              </w:numPr>
              <w:rPr>
                <w:rFonts w:ascii="Times New Roman" w:hAnsi="Times New Roman" w:cs="Times New Roman"/>
                <w:sz w:val="24"/>
                <w:szCs w:val="24"/>
              </w:rPr>
            </w:pPr>
            <w:r w:rsidRPr="007C3F59">
              <w:rPr>
                <w:rFonts w:ascii="Times New Roman" w:hAnsi="Times New Roman" w:cs="Times New Roman"/>
                <w:sz w:val="24"/>
                <w:szCs w:val="24"/>
              </w:rPr>
              <w:t xml:space="preserve">Hệ thống ghi nhận đăng nhập </w:t>
            </w:r>
          </w:p>
        </w:tc>
      </w:tr>
      <w:tr w:rsidR="00977A74" w:rsidRPr="007C3F59" w14:paraId="1BF36457" w14:textId="77777777" w:rsidTr="00F100C1">
        <w:tc>
          <w:tcPr>
            <w:tcW w:w="1838" w:type="dxa"/>
          </w:tcPr>
          <w:p w14:paraId="13134A6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Alternative flows</w:t>
            </w:r>
          </w:p>
        </w:tc>
        <w:tc>
          <w:tcPr>
            <w:tcW w:w="7512" w:type="dxa"/>
          </w:tcPr>
          <w:p w14:paraId="661A59C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r w:rsidR="00977A74" w:rsidRPr="007C3F59" w14:paraId="50839DBA" w14:textId="77777777" w:rsidTr="00F100C1">
        <w:tc>
          <w:tcPr>
            <w:tcW w:w="1838" w:type="dxa"/>
          </w:tcPr>
          <w:p w14:paraId="635D1BCB"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Exception flows</w:t>
            </w:r>
          </w:p>
        </w:tc>
        <w:tc>
          <w:tcPr>
            <w:tcW w:w="7512" w:type="dxa"/>
          </w:tcPr>
          <w:p w14:paraId="060031D0"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2a Nếu thông tin tài khoản sai hoặc không có hiển thị “Không tồn tại tài khoản” và kết thúc.</w:t>
            </w:r>
          </w:p>
        </w:tc>
      </w:tr>
      <w:tr w:rsidR="00977A74" w:rsidRPr="007C3F59" w14:paraId="15759112" w14:textId="77777777" w:rsidTr="00F100C1">
        <w:tc>
          <w:tcPr>
            <w:tcW w:w="1838" w:type="dxa"/>
          </w:tcPr>
          <w:p w14:paraId="6446C601"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Business rules</w:t>
            </w:r>
          </w:p>
        </w:tc>
        <w:tc>
          <w:tcPr>
            <w:tcW w:w="7512" w:type="dxa"/>
          </w:tcPr>
          <w:p w14:paraId="0A27019D"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r w:rsidR="00977A74" w:rsidRPr="007C3F59" w14:paraId="35225BEA" w14:textId="77777777" w:rsidTr="00F100C1">
        <w:tc>
          <w:tcPr>
            <w:tcW w:w="1838" w:type="dxa"/>
          </w:tcPr>
          <w:p w14:paraId="5A4B1962"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Non-funtional</w:t>
            </w:r>
          </w:p>
          <w:p w14:paraId="0E19A723"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requirements</w:t>
            </w:r>
          </w:p>
        </w:tc>
        <w:tc>
          <w:tcPr>
            <w:tcW w:w="7512" w:type="dxa"/>
          </w:tcPr>
          <w:p w14:paraId="092D97B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bl>
    <w:p w14:paraId="403B141A" w14:textId="77777777" w:rsidR="0046189E" w:rsidRDefault="0046189E" w:rsidP="00977A74">
      <w:pPr>
        <w:rPr>
          <w:noProof/>
        </w:rPr>
      </w:pPr>
    </w:p>
    <w:p w14:paraId="65E44B39" w14:textId="77777777" w:rsidR="0046189E" w:rsidRDefault="0046189E" w:rsidP="00977A74">
      <w:pPr>
        <w:rPr>
          <w:noProof/>
        </w:rPr>
      </w:pPr>
    </w:p>
    <w:p w14:paraId="730D0A6F" w14:textId="16BD12AA" w:rsidR="00977A74" w:rsidRDefault="00DD22ED" w:rsidP="00977A74">
      <w:r>
        <w:rPr>
          <w:noProof/>
        </w:rPr>
        <w:lastRenderedPageBreak/>
        <w:drawing>
          <wp:inline distT="0" distB="0" distL="0" distR="0" wp14:anchorId="6E81D294" wp14:editId="564BDC70">
            <wp:extent cx="6534150" cy="5672773"/>
            <wp:effectExtent l="0" t="0" r="0" b="4445"/>
            <wp:docPr id="2105496195"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96195" name="Picture 1" descr="A picture containing text, screenshot, diagram, line&#10;&#10;Description automatically generated"/>
                    <pic:cNvPicPr/>
                  </pic:nvPicPr>
                  <pic:blipFill>
                    <a:blip r:embed="rId35"/>
                    <a:stretch>
                      <a:fillRect/>
                    </a:stretch>
                  </pic:blipFill>
                  <pic:spPr>
                    <a:xfrm>
                      <a:off x="0" y="0"/>
                      <a:ext cx="6544158" cy="5681461"/>
                    </a:xfrm>
                    <a:prstGeom prst="rect">
                      <a:avLst/>
                    </a:prstGeom>
                  </pic:spPr>
                </pic:pic>
              </a:graphicData>
            </a:graphic>
          </wp:inline>
        </w:drawing>
      </w:r>
      <w:r w:rsidR="0046189E">
        <w:t xml:space="preserve"> </w:t>
      </w:r>
      <w:r w:rsidR="00977A74">
        <w:br w:type="page"/>
      </w:r>
    </w:p>
    <w:p w14:paraId="34AE7282" w14:textId="7A3E3DE1" w:rsidR="00977A74" w:rsidRDefault="00977A74" w:rsidP="00977A74">
      <w:pPr>
        <w:pStyle w:val="Heading2"/>
      </w:pPr>
      <w:bookmarkStart w:id="72" w:name="_Toc133690937"/>
      <w:bookmarkStart w:id="73" w:name="_Toc133692897"/>
      <w:r>
        <w:lastRenderedPageBreak/>
        <w:t>Đăng xuất</w:t>
      </w:r>
      <w:bookmarkEnd w:id="72"/>
      <w:bookmarkEnd w:id="73"/>
    </w:p>
    <w:tbl>
      <w:tblPr>
        <w:tblStyle w:val="TableGrid"/>
        <w:tblpPr w:leftFromText="180" w:rightFromText="180" w:tblpY="925"/>
        <w:tblW w:w="0" w:type="auto"/>
        <w:tblLook w:val="04A0" w:firstRow="1" w:lastRow="0" w:firstColumn="1" w:lastColumn="0" w:noHBand="0" w:noVBand="1"/>
      </w:tblPr>
      <w:tblGrid>
        <w:gridCol w:w="1694"/>
        <w:gridCol w:w="6925"/>
      </w:tblGrid>
      <w:tr w:rsidR="00977A74" w:rsidRPr="007C3F59" w14:paraId="49913831"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6E2BCFB9"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Use case ID</w:t>
            </w:r>
          </w:p>
        </w:tc>
        <w:tc>
          <w:tcPr>
            <w:tcW w:w="6925" w:type="dxa"/>
            <w:tcBorders>
              <w:top w:val="single" w:sz="4" w:space="0" w:color="auto"/>
              <w:left w:val="single" w:sz="4" w:space="0" w:color="auto"/>
              <w:bottom w:val="single" w:sz="4" w:space="0" w:color="auto"/>
              <w:right w:val="single" w:sz="4" w:space="0" w:color="auto"/>
            </w:tcBorders>
          </w:tcPr>
          <w:p w14:paraId="21CCD196" w14:textId="72394C0B" w:rsidR="00977A74" w:rsidRPr="007C3F59" w:rsidRDefault="00977A74" w:rsidP="00F100C1">
            <w:pPr>
              <w:rPr>
                <w:rFonts w:ascii="Times New Roman" w:hAnsi="Times New Roman" w:cs="Times New Roman"/>
                <w:sz w:val="24"/>
                <w:szCs w:val="24"/>
              </w:rPr>
            </w:pPr>
            <w:r>
              <w:rPr>
                <w:rFonts w:ascii="Times New Roman" w:hAnsi="Times New Roman" w:cs="Times New Roman"/>
                <w:sz w:val="24"/>
                <w:szCs w:val="24"/>
              </w:rPr>
              <w:t>8</w:t>
            </w:r>
          </w:p>
        </w:tc>
      </w:tr>
      <w:tr w:rsidR="00977A74" w:rsidRPr="007C3F59" w14:paraId="03BEB187"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63257B54"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Use case name</w:t>
            </w:r>
          </w:p>
        </w:tc>
        <w:tc>
          <w:tcPr>
            <w:tcW w:w="6925" w:type="dxa"/>
            <w:tcBorders>
              <w:top w:val="single" w:sz="4" w:space="0" w:color="auto"/>
              <w:left w:val="single" w:sz="4" w:space="0" w:color="auto"/>
              <w:bottom w:val="single" w:sz="4" w:space="0" w:color="auto"/>
              <w:right w:val="single" w:sz="4" w:space="0" w:color="auto"/>
            </w:tcBorders>
            <w:hideMark/>
          </w:tcPr>
          <w:p w14:paraId="2FF922F4" w14:textId="77777777" w:rsidR="00977A74" w:rsidRPr="007C3F59" w:rsidRDefault="00977A74" w:rsidP="00F100C1">
            <w:pPr>
              <w:rPr>
                <w:rFonts w:ascii="Times New Roman" w:hAnsi="Times New Roman" w:cs="Times New Roman"/>
                <w:sz w:val="24"/>
                <w:szCs w:val="24"/>
                <w:lang w:val="vi-VN"/>
              </w:rPr>
            </w:pPr>
            <w:r w:rsidRPr="007C3F59">
              <w:rPr>
                <w:rFonts w:ascii="Times New Roman" w:hAnsi="Times New Roman" w:cs="Times New Roman"/>
                <w:sz w:val="24"/>
                <w:szCs w:val="24"/>
              </w:rPr>
              <w:t>Đăng</w:t>
            </w:r>
            <w:r w:rsidRPr="007C3F59">
              <w:rPr>
                <w:rFonts w:ascii="Times New Roman" w:hAnsi="Times New Roman" w:cs="Times New Roman"/>
                <w:sz w:val="24"/>
                <w:szCs w:val="24"/>
                <w:lang w:val="vi-VN"/>
              </w:rPr>
              <w:t xml:space="preserve"> xuất</w:t>
            </w:r>
          </w:p>
        </w:tc>
      </w:tr>
      <w:tr w:rsidR="00977A74" w:rsidRPr="007C3F59" w14:paraId="655CE6B3"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45AD3513"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Description</w:t>
            </w:r>
          </w:p>
        </w:tc>
        <w:tc>
          <w:tcPr>
            <w:tcW w:w="6925" w:type="dxa"/>
            <w:tcBorders>
              <w:top w:val="single" w:sz="4" w:space="0" w:color="auto"/>
              <w:left w:val="single" w:sz="4" w:space="0" w:color="auto"/>
              <w:bottom w:val="single" w:sz="4" w:space="0" w:color="auto"/>
              <w:right w:val="single" w:sz="4" w:space="0" w:color="auto"/>
            </w:tcBorders>
            <w:hideMark/>
          </w:tcPr>
          <w:p w14:paraId="20D9FA1D" w14:textId="77777777" w:rsidR="00977A74" w:rsidRPr="007C3F59" w:rsidRDefault="00977A74" w:rsidP="00F100C1">
            <w:pPr>
              <w:rPr>
                <w:rFonts w:ascii="Times New Roman" w:hAnsi="Times New Roman" w:cs="Times New Roman"/>
                <w:sz w:val="24"/>
                <w:szCs w:val="24"/>
                <w:lang w:val="vi-VN"/>
              </w:rPr>
            </w:pPr>
            <w:r w:rsidRPr="007C3F59">
              <w:rPr>
                <w:rFonts w:ascii="Times New Roman" w:hAnsi="Times New Roman" w:cs="Times New Roman"/>
                <w:sz w:val="24"/>
                <w:szCs w:val="24"/>
                <w:lang w:val="vi-VN"/>
              </w:rPr>
              <w:t xml:space="preserve">Là </w:t>
            </w:r>
            <w:r w:rsidRPr="007C3F59">
              <w:rPr>
                <w:rFonts w:ascii="Times New Roman" w:hAnsi="Times New Roman" w:cs="Times New Roman"/>
                <w:sz w:val="24"/>
                <w:szCs w:val="24"/>
              </w:rPr>
              <w:t>người dùng</w:t>
            </w:r>
            <w:r w:rsidRPr="007C3F59">
              <w:rPr>
                <w:rFonts w:ascii="Times New Roman" w:hAnsi="Times New Roman" w:cs="Times New Roman"/>
                <w:sz w:val="24"/>
                <w:szCs w:val="24"/>
                <w:lang w:val="vi-VN"/>
              </w:rPr>
              <w:t>, tôi muốn đăng xuất ra khỏi hệ thống</w:t>
            </w:r>
          </w:p>
        </w:tc>
      </w:tr>
      <w:tr w:rsidR="00977A74" w:rsidRPr="007C3F59" w14:paraId="7D7D412D"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380B5BC3"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Actors</w:t>
            </w:r>
          </w:p>
        </w:tc>
        <w:tc>
          <w:tcPr>
            <w:tcW w:w="6925" w:type="dxa"/>
            <w:tcBorders>
              <w:top w:val="single" w:sz="4" w:space="0" w:color="auto"/>
              <w:left w:val="single" w:sz="4" w:space="0" w:color="auto"/>
              <w:bottom w:val="single" w:sz="4" w:space="0" w:color="auto"/>
              <w:right w:val="single" w:sz="4" w:space="0" w:color="auto"/>
            </w:tcBorders>
            <w:hideMark/>
          </w:tcPr>
          <w:p w14:paraId="26CC0F8C"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Chủ tiệm, nhân viên </w:t>
            </w:r>
          </w:p>
        </w:tc>
      </w:tr>
      <w:tr w:rsidR="00977A74" w:rsidRPr="007C3F59" w14:paraId="07401854" w14:textId="77777777" w:rsidTr="00F100C1">
        <w:trPr>
          <w:trHeight w:val="256"/>
        </w:trPr>
        <w:tc>
          <w:tcPr>
            <w:tcW w:w="1694" w:type="dxa"/>
            <w:tcBorders>
              <w:top w:val="single" w:sz="4" w:space="0" w:color="auto"/>
              <w:left w:val="single" w:sz="4" w:space="0" w:color="auto"/>
              <w:bottom w:val="single" w:sz="4" w:space="0" w:color="auto"/>
              <w:right w:val="single" w:sz="4" w:space="0" w:color="auto"/>
            </w:tcBorders>
            <w:hideMark/>
          </w:tcPr>
          <w:p w14:paraId="493A5AF3"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Priority</w:t>
            </w:r>
          </w:p>
        </w:tc>
        <w:tc>
          <w:tcPr>
            <w:tcW w:w="6925" w:type="dxa"/>
            <w:tcBorders>
              <w:top w:val="single" w:sz="4" w:space="0" w:color="auto"/>
              <w:left w:val="single" w:sz="4" w:space="0" w:color="auto"/>
              <w:bottom w:val="single" w:sz="4" w:space="0" w:color="auto"/>
              <w:right w:val="single" w:sz="4" w:space="0" w:color="auto"/>
            </w:tcBorders>
            <w:hideMark/>
          </w:tcPr>
          <w:p w14:paraId="5EC00301"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High</w:t>
            </w:r>
          </w:p>
        </w:tc>
      </w:tr>
      <w:tr w:rsidR="00977A74" w:rsidRPr="007C3F59" w14:paraId="4DE302A8"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40F2159F"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Triggers</w:t>
            </w:r>
          </w:p>
        </w:tc>
        <w:tc>
          <w:tcPr>
            <w:tcW w:w="6925" w:type="dxa"/>
            <w:tcBorders>
              <w:top w:val="single" w:sz="4" w:space="0" w:color="auto"/>
              <w:left w:val="single" w:sz="4" w:space="0" w:color="auto"/>
              <w:bottom w:val="single" w:sz="4" w:space="0" w:color="auto"/>
              <w:right w:val="single" w:sz="4" w:space="0" w:color="auto"/>
            </w:tcBorders>
            <w:hideMark/>
          </w:tcPr>
          <w:p w14:paraId="22345D10"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 xml:space="preserve">Người dùng chọn chức năng đăng </w:t>
            </w:r>
            <w:r w:rsidRPr="007C3F59">
              <w:rPr>
                <w:rFonts w:ascii="Times New Roman" w:hAnsi="Times New Roman" w:cs="Times New Roman"/>
                <w:sz w:val="24"/>
                <w:szCs w:val="24"/>
                <w:lang w:val="vi-VN"/>
              </w:rPr>
              <w:t>xuất</w:t>
            </w:r>
          </w:p>
        </w:tc>
      </w:tr>
      <w:tr w:rsidR="00977A74" w:rsidRPr="007C3F59" w14:paraId="282ACEA4" w14:textId="77777777" w:rsidTr="00F100C1">
        <w:trPr>
          <w:trHeight w:val="256"/>
        </w:trPr>
        <w:tc>
          <w:tcPr>
            <w:tcW w:w="1694" w:type="dxa"/>
            <w:tcBorders>
              <w:top w:val="single" w:sz="4" w:space="0" w:color="auto"/>
              <w:left w:val="single" w:sz="4" w:space="0" w:color="auto"/>
              <w:bottom w:val="single" w:sz="4" w:space="0" w:color="auto"/>
              <w:right w:val="single" w:sz="4" w:space="0" w:color="auto"/>
            </w:tcBorders>
            <w:hideMark/>
          </w:tcPr>
          <w:p w14:paraId="18E9CAB0"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Pre-conditions</w:t>
            </w:r>
          </w:p>
        </w:tc>
        <w:tc>
          <w:tcPr>
            <w:tcW w:w="6925" w:type="dxa"/>
            <w:tcBorders>
              <w:top w:val="single" w:sz="4" w:space="0" w:color="auto"/>
              <w:left w:val="single" w:sz="4" w:space="0" w:color="auto"/>
              <w:bottom w:val="single" w:sz="4" w:space="0" w:color="auto"/>
              <w:right w:val="single" w:sz="4" w:space="0" w:color="auto"/>
            </w:tcBorders>
            <w:hideMark/>
          </w:tcPr>
          <w:p w14:paraId="5C118BBE" w14:textId="77777777" w:rsidR="00977A74" w:rsidRPr="007C3F59" w:rsidRDefault="00977A74" w:rsidP="00F100C1">
            <w:pPr>
              <w:pStyle w:val="ListParagraph"/>
              <w:numPr>
                <w:ilvl w:val="0"/>
                <w:numId w:val="3"/>
              </w:numPr>
              <w:rPr>
                <w:rFonts w:ascii="Times New Roman" w:hAnsi="Times New Roman" w:cs="Times New Roman"/>
                <w:sz w:val="24"/>
                <w:szCs w:val="24"/>
              </w:rPr>
            </w:pPr>
            <w:r w:rsidRPr="007C3F59">
              <w:rPr>
                <w:rFonts w:ascii="Times New Roman" w:hAnsi="Times New Roman" w:cs="Times New Roman"/>
                <w:sz w:val="24"/>
                <w:szCs w:val="24"/>
              </w:rPr>
              <w:t>Đã đăng nhập vào hệ thống</w:t>
            </w:r>
          </w:p>
        </w:tc>
      </w:tr>
      <w:tr w:rsidR="00977A74" w:rsidRPr="007C3F59" w14:paraId="5A4D8432" w14:textId="77777777" w:rsidTr="00F100C1">
        <w:trPr>
          <w:trHeight w:val="267"/>
        </w:trPr>
        <w:tc>
          <w:tcPr>
            <w:tcW w:w="1694" w:type="dxa"/>
            <w:tcBorders>
              <w:top w:val="single" w:sz="4" w:space="0" w:color="auto"/>
              <w:left w:val="single" w:sz="4" w:space="0" w:color="auto"/>
              <w:bottom w:val="single" w:sz="4" w:space="0" w:color="auto"/>
              <w:right w:val="single" w:sz="4" w:space="0" w:color="auto"/>
            </w:tcBorders>
            <w:hideMark/>
          </w:tcPr>
          <w:p w14:paraId="0D464285"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Post-conditions</w:t>
            </w:r>
          </w:p>
        </w:tc>
        <w:tc>
          <w:tcPr>
            <w:tcW w:w="6925" w:type="dxa"/>
            <w:tcBorders>
              <w:top w:val="single" w:sz="4" w:space="0" w:color="auto"/>
              <w:left w:val="single" w:sz="4" w:space="0" w:color="auto"/>
              <w:bottom w:val="single" w:sz="4" w:space="0" w:color="auto"/>
              <w:right w:val="single" w:sz="4" w:space="0" w:color="auto"/>
            </w:tcBorders>
            <w:hideMark/>
          </w:tcPr>
          <w:p w14:paraId="5B72B318" w14:textId="77777777" w:rsidR="00977A74" w:rsidRPr="007C3F59" w:rsidRDefault="00977A74" w:rsidP="00F100C1">
            <w:pPr>
              <w:pStyle w:val="ListParagraph"/>
              <w:numPr>
                <w:ilvl w:val="0"/>
                <w:numId w:val="3"/>
              </w:numPr>
              <w:rPr>
                <w:rFonts w:ascii="Times New Roman" w:hAnsi="Times New Roman" w:cs="Times New Roman"/>
                <w:sz w:val="24"/>
                <w:szCs w:val="24"/>
              </w:rPr>
            </w:pPr>
            <w:r w:rsidRPr="007C3F59">
              <w:rPr>
                <w:rFonts w:ascii="Times New Roman" w:hAnsi="Times New Roman" w:cs="Times New Roman"/>
                <w:sz w:val="24"/>
                <w:szCs w:val="24"/>
              </w:rPr>
              <w:t xml:space="preserve">Thành công đăng </w:t>
            </w:r>
            <w:r w:rsidRPr="007C3F59">
              <w:rPr>
                <w:rFonts w:ascii="Times New Roman" w:hAnsi="Times New Roman" w:cs="Times New Roman"/>
                <w:sz w:val="24"/>
                <w:szCs w:val="24"/>
                <w:lang w:val="vi-VN"/>
              </w:rPr>
              <w:t>xuất ra khỏi</w:t>
            </w:r>
            <w:r w:rsidRPr="007C3F59">
              <w:rPr>
                <w:rFonts w:ascii="Times New Roman" w:hAnsi="Times New Roman" w:cs="Times New Roman"/>
                <w:sz w:val="24"/>
                <w:szCs w:val="24"/>
              </w:rPr>
              <w:t xml:space="preserve"> hệ thống </w:t>
            </w:r>
          </w:p>
        </w:tc>
      </w:tr>
      <w:tr w:rsidR="00977A74" w:rsidRPr="007C3F59" w14:paraId="618C08FF" w14:textId="77777777" w:rsidTr="00F100C1">
        <w:trPr>
          <w:trHeight w:val="736"/>
        </w:trPr>
        <w:tc>
          <w:tcPr>
            <w:tcW w:w="1694" w:type="dxa"/>
            <w:tcBorders>
              <w:top w:val="single" w:sz="4" w:space="0" w:color="auto"/>
              <w:left w:val="single" w:sz="4" w:space="0" w:color="auto"/>
              <w:bottom w:val="single" w:sz="4" w:space="0" w:color="auto"/>
              <w:right w:val="single" w:sz="4" w:space="0" w:color="auto"/>
            </w:tcBorders>
            <w:hideMark/>
          </w:tcPr>
          <w:p w14:paraId="6AD56241"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Main flow</w:t>
            </w:r>
          </w:p>
        </w:tc>
        <w:tc>
          <w:tcPr>
            <w:tcW w:w="6925" w:type="dxa"/>
            <w:tcBorders>
              <w:top w:val="single" w:sz="4" w:space="0" w:color="auto"/>
              <w:left w:val="single" w:sz="4" w:space="0" w:color="auto"/>
              <w:bottom w:val="single" w:sz="4" w:space="0" w:color="auto"/>
              <w:right w:val="single" w:sz="4" w:space="0" w:color="auto"/>
            </w:tcBorders>
            <w:hideMark/>
          </w:tcPr>
          <w:p w14:paraId="17274DA1" w14:textId="77777777" w:rsidR="00977A74" w:rsidRPr="007C3F59" w:rsidRDefault="00977A74" w:rsidP="00F100C1">
            <w:pPr>
              <w:pStyle w:val="ListParagraph"/>
              <w:numPr>
                <w:ilvl w:val="0"/>
                <w:numId w:val="21"/>
              </w:numPr>
              <w:rPr>
                <w:rFonts w:ascii="Times New Roman" w:hAnsi="Times New Roman" w:cs="Times New Roman"/>
                <w:sz w:val="24"/>
                <w:szCs w:val="24"/>
              </w:rPr>
            </w:pPr>
            <w:r w:rsidRPr="007C3F59">
              <w:rPr>
                <w:rFonts w:ascii="Times New Roman" w:hAnsi="Times New Roman" w:cs="Times New Roman"/>
                <w:sz w:val="24"/>
                <w:szCs w:val="24"/>
              </w:rPr>
              <w:t>Đăng nhập thành công</w:t>
            </w:r>
          </w:p>
          <w:p w14:paraId="59D9D042" w14:textId="77777777" w:rsidR="00977A74" w:rsidRPr="007C3F59" w:rsidRDefault="00977A74" w:rsidP="00F100C1">
            <w:pPr>
              <w:pStyle w:val="ListParagraph"/>
              <w:numPr>
                <w:ilvl w:val="0"/>
                <w:numId w:val="21"/>
              </w:numPr>
              <w:rPr>
                <w:rFonts w:ascii="Times New Roman" w:hAnsi="Times New Roman" w:cs="Times New Roman"/>
                <w:sz w:val="24"/>
                <w:szCs w:val="24"/>
                <w:lang w:val="vi-VN"/>
              </w:rPr>
            </w:pPr>
            <w:r w:rsidRPr="007C3F59">
              <w:rPr>
                <w:rFonts w:ascii="Times New Roman" w:hAnsi="Times New Roman" w:cs="Times New Roman"/>
                <w:sz w:val="24"/>
                <w:szCs w:val="24"/>
              </w:rPr>
              <w:t>Thoát hệ thống</w:t>
            </w:r>
          </w:p>
          <w:p w14:paraId="14176BB7" w14:textId="77777777" w:rsidR="00977A74" w:rsidRPr="007C3F59" w:rsidRDefault="00977A74" w:rsidP="00F100C1">
            <w:pPr>
              <w:pStyle w:val="ListParagraph"/>
              <w:numPr>
                <w:ilvl w:val="0"/>
                <w:numId w:val="21"/>
              </w:numPr>
              <w:rPr>
                <w:rFonts w:ascii="Times New Roman" w:hAnsi="Times New Roman" w:cs="Times New Roman"/>
                <w:sz w:val="24"/>
                <w:szCs w:val="24"/>
                <w:lang w:val="vi-VN"/>
              </w:rPr>
            </w:pPr>
            <w:r w:rsidRPr="007C3F59">
              <w:rPr>
                <w:rFonts w:ascii="Times New Roman" w:hAnsi="Times New Roman" w:cs="Times New Roman"/>
                <w:sz w:val="24"/>
                <w:szCs w:val="24"/>
              </w:rPr>
              <w:t>Đăng xuất thành công</w:t>
            </w:r>
          </w:p>
        </w:tc>
      </w:tr>
      <w:tr w:rsidR="00977A74" w:rsidRPr="007C3F59" w14:paraId="76F9998E"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5441FD58"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Alternative flows</w:t>
            </w:r>
          </w:p>
        </w:tc>
        <w:tc>
          <w:tcPr>
            <w:tcW w:w="6925" w:type="dxa"/>
            <w:tcBorders>
              <w:top w:val="single" w:sz="4" w:space="0" w:color="auto"/>
              <w:left w:val="single" w:sz="4" w:space="0" w:color="auto"/>
              <w:bottom w:val="single" w:sz="4" w:space="0" w:color="auto"/>
              <w:right w:val="single" w:sz="4" w:space="0" w:color="auto"/>
            </w:tcBorders>
            <w:hideMark/>
          </w:tcPr>
          <w:p w14:paraId="02A10997"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r w:rsidR="00977A74" w:rsidRPr="007C3F59" w14:paraId="133E0B2B" w14:textId="77777777" w:rsidTr="00F100C1">
        <w:trPr>
          <w:trHeight w:val="501"/>
        </w:trPr>
        <w:tc>
          <w:tcPr>
            <w:tcW w:w="1694" w:type="dxa"/>
            <w:tcBorders>
              <w:top w:val="single" w:sz="4" w:space="0" w:color="auto"/>
              <w:left w:val="single" w:sz="4" w:space="0" w:color="auto"/>
              <w:bottom w:val="single" w:sz="4" w:space="0" w:color="auto"/>
              <w:right w:val="single" w:sz="4" w:space="0" w:color="auto"/>
            </w:tcBorders>
            <w:hideMark/>
          </w:tcPr>
          <w:p w14:paraId="6084C32A"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Exception flows</w:t>
            </w:r>
          </w:p>
        </w:tc>
        <w:tc>
          <w:tcPr>
            <w:tcW w:w="6925" w:type="dxa"/>
            <w:tcBorders>
              <w:top w:val="single" w:sz="4" w:space="0" w:color="auto"/>
              <w:left w:val="single" w:sz="4" w:space="0" w:color="auto"/>
              <w:bottom w:val="single" w:sz="4" w:space="0" w:color="auto"/>
              <w:right w:val="single" w:sz="4" w:space="0" w:color="auto"/>
            </w:tcBorders>
            <w:hideMark/>
          </w:tcPr>
          <w:p w14:paraId="60400649" w14:textId="77777777" w:rsidR="00977A74" w:rsidRPr="007C3F59" w:rsidRDefault="00977A74" w:rsidP="00F100C1">
            <w:pPr>
              <w:rPr>
                <w:rFonts w:ascii="Times New Roman" w:hAnsi="Times New Roman" w:cs="Times New Roman"/>
                <w:sz w:val="24"/>
                <w:szCs w:val="24"/>
                <w:lang w:val="vi-VN"/>
              </w:rPr>
            </w:pPr>
            <w:r w:rsidRPr="007C3F59">
              <w:rPr>
                <w:rFonts w:ascii="Times New Roman" w:hAnsi="Times New Roman" w:cs="Times New Roman"/>
                <w:sz w:val="24"/>
                <w:szCs w:val="24"/>
                <w:lang w:val="vi-VN"/>
              </w:rPr>
              <w:t>N/A</w:t>
            </w:r>
          </w:p>
        </w:tc>
      </w:tr>
      <w:tr w:rsidR="00977A74" w:rsidRPr="007C3F59" w14:paraId="6011984A" w14:textId="77777777" w:rsidTr="00F100C1">
        <w:trPr>
          <w:trHeight w:val="245"/>
        </w:trPr>
        <w:tc>
          <w:tcPr>
            <w:tcW w:w="1694" w:type="dxa"/>
            <w:tcBorders>
              <w:top w:val="single" w:sz="4" w:space="0" w:color="auto"/>
              <w:left w:val="single" w:sz="4" w:space="0" w:color="auto"/>
              <w:bottom w:val="single" w:sz="4" w:space="0" w:color="auto"/>
              <w:right w:val="single" w:sz="4" w:space="0" w:color="auto"/>
            </w:tcBorders>
            <w:hideMark/>
          </w:tcPr>
          <w:p w14:paraId="4E3F32A2"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Business rules</w:t>
            </w:r>
          </w:p>
        </w:tc>
        <w:tc>
          <w:tcPr>
            <w:tcW w:w="6925" w:type="dxa"/>
            <w:tcBorders>
              <w:top w:val="single" w:sz="4" w:space="0" w:color="auto"/>
              <w:left w:val="single" w:sz="4" w:space="0" w:color="auto"/>
              <w:bottom w:val="single" w:sz="4" w:space="0" w:color="auto"/>
              <w:right w:val="single" w:sz="4" w:space="0" w:color="auto"/>
            </w:tcBorders>
            <w:hideMark/>
          </w:tcPr>
          <w:p w14:paraId="69864BAA"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r w:rsidR="00977A74" w:rsidRPr="007C3F59" w14:paraId="10087CA8" w14:textId="77777777" w:rsidTr="00F100C1">
        <w:trPr>
          <w:trHeight w:val="490"/>
        </w:trPr>
        <w:tc>
          <w:tcPr>
            <w:tcW w:w="1694" w:type="dxa"/>
            <w:tcBorders>
              <w:top w:val="single" w:sz="4" w:space="0" w:color="auto"/>
              <w:left w:val="single" w:sz="4" w:space="0" w:color="auto"/>
              <w:bottom w:val="single" w:sz="4" w:space="0" w:color="auto"/>
              <w:right w:val="single" w:sz="4" w:space="0" w:color="auto"/>
            </w:tcBorders>
            <w:hideMark/>
          </w:tcPr>
          <w:p w14:paraId="1E0C3F6D"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Non-funtional</w:t>
            </w:r>
          </w:p>
          <w:p w14:paraId="56EA0BB1"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requirements</w:t>
            </w:r>
          </w:p>
        </w:tc>
        <w:tc>
          <w:tcPr>
            <w:tcW w:w="6925" w:type="dxa"/>
            <w:tcBorders>
              <w:top w:val="single" w:sz="4" w:space="0" w:color="auto"/>
              <w:left w:val="single" w:sz="4" w:space="0" w:color="auto"/>
              <w:bottom w:val="single" w:sz="4" w:space="0" w:color="auto"/>
              <w:right w:val="single" w:sz="4" w:space="0" w:color="auto"/>
            </w:tcBorders>
            <w:hideMark/>
          </w:tcPr>
          <w:p w14:paraId="6BCF6FFF" w14:textId="77777777" w:rsidR="00977A74" w:rsidRPr="007C3F59" w:rsidRDefault="00977A74" w:rsidP="00F100C1">
            <w:pPr>
              <w:rPr>
                <w:rFonts w:ascii="Times New Roman" w:hAnsi="Times New Roman" w:cs="Times New Roman"/>
                <w:sz w:val="24"/>
                <w:szCs w:val="24"/>
              </w:rPr>
            </w:pPr>
            <w:r w:rsidRPr="007C3F59">
              <w:rPr>
                <w:rFonts w:ascii="Times New Roman" w:hAnsi="Times New Roman" w:cs="Times New Roman"/>
                <w:sz w:val="24"/>
                <w:szCs w:val="24"/>
              </w:rPr>
              <w:t>N/A</w:t>
            </w:r>
          </w:p>
        </w:tc>
      </w:tr>
    </w:tbl>
    <w:p w14:paraId="5CB2A81E" w14:textId="77777777" w:rsidR="0046189E" w:rsidRDefault="0046189E" w:rsidP="00977A74">
      <w:pPr>
        <w:rPr>
          <w:noProof/>
        </w:rPr>
      </w:pPr>
    </w:p>
    <w:p w14:paraId="0AC57979" w14:textId="77777777" w:rsidR="0046189E" w:rsidRDefault="0046189E" w:rsidP="00977A74">
      <w:pPr>
        <w:rPr>
          <w:noProof/>
        </w:rPr>
      </w:pPr>
    </w:p>
    <w:p w14:paraId="0F1C1854" w14:textId="77777777" w:rsidR="0046189E" w:rsidRDefault="0046189E" w:rsidP="00977A74">
      <w:pPr>
        <w:rPr>
          <w:noProof/>
        </w:rPr>
      </w:pPr>
    </w:p>
    <w:p w14:paraId="368C441F" w14:textId="77777777" w:rsidR="0046189E" w:rsidRDefault="0046189E" w:rsidP="00977A74">
      <w:pPr>
        <w:rPr>
          <w:noProof/>
        </w:rPr>
      </w:pPr>
    </w:p>
    <w:p w14:paraId="237F2D74" w14:textId="77777777" w:rsidR="0046189E" w:rsidRDefault="0046189E" w:rsidP="00977A74">
      <w:pPr>
        <w:rPr>
          <w:noProof/>
        </w:rPr>
      </w:pPr>
    </w:p>
    <w:p w14:paraId="4403E0E5" w14:textId="77777777" w:rsidR="0046189E" w:rsidRDefault="0046189E" w:rsidP="00977A74">
      <w:pPr>
        <w:rPr>
          <w:noProof/>
        </w:rPr>
      </w:pPr>
    </w:p>
    <w:p w14:paraId="6050B451" w14:textId="77777777" w:rsidR="0046189E" w:rsidRDefault="0046189E" w:rsidP="00977A74">
      <w:pPr>
        <w:rPr>
          <w:noProof/>
        </w:rPr>
      </w:pPr>
    </w:p>
    <w:p w14:paraId="2AC62AAF" w14:textId="77777777" w:rsidR="0046189E" w:rsidRDefault="0046189E" w:rsidP="00977A74">
      <w:pPr>
        <w:rPr>
          <w:noProof/>
        </w:rPr>
      </w:pPr>
    </w:p>
    <w:p w14:paraId="7C94625E" w14:textId="77777777" w:rsidR="0046189E" w:rsidRDefault="0046189E" w:rsidP="00977A74">
      <w:pPr>
        <w:rPr>
          <w:noProof/>
        </w:rPr>
      </w:pPr>
    </w:p>
    <w:p w14:paraId="73BFC20F" w14:textId="77777777" w:rsidR="0046189E" w:rsidRDefault="0046189E" w:rsidP="00977A74">
      <w:pPr>
        <w:rPr>
          <w:noProof/>
        </w:rPr>
      </w:pPr>
    </w:p>
    <w:p w14:paraId="65D8A1B8" w14:textId="77777777" w:rsidR="0046189E" w:rsidRDefault="0046189E" w:rsidP="00977A74">
      <w:pPr>
        <w:rPr>
          <w:noProof/>
        </w:rPr>
      </w:pPr>
    </w:p>
    <w:p w14:paraId="0121AA19" w14:textId="77777777" w:rsidR="0046189E" w:rsidRDefault="0046189E" w:rsidP="00977A74">
      <w:pPr>
        <w:rPr>
          <w:noProof/>
        </w:rPr>
      </w:pPr>
    </w:p>
    <w:p w14:paraId="76AFEFD5" w14:textId="77777777" w:rsidR="0046189E" w:rsidRDefault="0046189E" w:rsidP="00977A74">
      <w:pPr>
        <w:rPr>
          <w:noProof/>
        </w:rPr>
      </w:pPr>
    </w:p>
    <w:p w14:paraId="0912F79A" w14:textId="77777777" w:rsidR="0046189E" w:rsidRDefault="0046189E" w:rsidP="00977A74">
      <w:pPr>
        <w:rPr>
          <w:noProof/>
        </w:rPr>
      </w:pPr>
    </w:p>
    <w:p w14:paraId="234D52B6" w14:textId="4C67755F" w:rsidR="00AE0228" w:rsidRDefault="00DD22ED" w:rsidP="00977A74">
      <w:r>
        <w:rPr>
          <w:noProof/>
        </w:rPr>
        <w:lastRenderedPageBreak/>
        <w:drawing>
          <wp:inline distT="0" distB="0" distL="0" distR="0" wp14:anchorId="09D465A0" wp14:editId="1E23EE4B">
            <wp:extent cx="6520154" cy="5314950"/>
            <wp:effectExtent l="0" t="0" r="0" b="0"/>
            <wp:docPr id="70273890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38909" name="Picture 1" descr="A picture containing text, screenshot, diagram, line&#10;&#10;Description automatically generated"/>
                    <pic:cNvPicPr/>
                  </pic:nvPicPr>
                  <pic:blipFill>
                    <a:blip r:embed="rId36"/>
                    <a:stretch>
                      <a:fillRect/>
                    </a:stretch>
                  </pic:blipFill>
                  <pic:spPr>
                    <a:xfrm>
                      <a:off x="0" y="0"/>
                      <a:ext cx="6524301" cy="5318331"/>
                    </a:xfrm>
                    <a:prstGeom prst="rect">
                      <a:avLst/>
                    </a:prstGeom>
                  </pic:spPr>
                </pic:pic>
              </a:graphicData>
            </a:graphic>
          </wp:inline>
        </w:drawing>
      </w:r>
      <w:r>
        <w:t xml:space="preserve"> </w:t>
      </w:r>
      <w:r w:rsidR="00AE0228">
        <w:br w:type="page"/>
      </w:r>
    </w:p>
    <w:p w14:paraId="5065940F" w14:textId="23D6189D" w:rsidR="00977A74" w:rsidRDefault="007F6A7A" w:rsidP="00AE0228">
      <w:pPr>
        <w:pStyle w:val="Heading1"/>
      </w:pPr>
      <w:bookmarkStart w:id="74" w:name="_Toc133692898"/>
      <w:r>
        <w:rPr>
          <w:lang w:val="vi-VN"/>
        </w:rPr>
        <w:lastRenderedPageBreak/>
        <w:t>YÊU CẦU PHI CHỨC NĂNG</w:t>
      </w:r>
      <w:bookmarkEnd w:id="74"/>
    </w:p>
    <w:p w14:paraId="69E0BAC7" w14:textId="4C9A809D" w:rsidR="00AE0228" w:rsidRDefault="00AE0228" w:rsidP="00AE0228">
      <w:pPr>
        <w:pStyle w:val="Heading2"/>
      </w:pPr>
      <w:bookmarkStart w:id="75" w:name="_Toc133690939"/>
      <w:bookmarkStart w:id="76" w:name="_Toc133692899"/>
      <w:r>
        <w:t>Yêu cầu giao diện</w:t>
      </w:r>
      <w:bookmarkEnd w:id="75"/>
      <w:bookmarkEnd w:id="76"/>
    </w:p>
    <w:p w14:paraId="16482276" w14:textId="7F3D778D" w:rsidR="00AE0228" w:rsidRPr="00AE0228" w:rsidRDefault="00AE0228" w:rsidP="00AE0228">
      <w:pPr>
        <w:pStyle w:val="ListParagraph"/>
        <w:numPr>
          <w:ilvl w:val="0"/>
          <w:numId w:val="42"/>
        </w:numPr>
        <w:rPr>
          <w:rFonts w:ascii="Times New Roman" w:hAnsi="Times New Roman" w:cs="Times New Roman"/>
          <w:sz w:val="26"/>
          <w:szCs w:val="26"/>
        </w:rPr>
      </w:pPr>
      <w:r w:rsidRPr="00AE0228">
        <w:rPr>
          <w:rFonts w:ascii="Times New Roman" w:hAnsi="Times New Roman" w:cs="Times New Roman"/>
          <w:sz w:val="26"/>
          <w:szCs w:val="26"/>
        </w:rPr>
        <w:t>Đơn giản, tông màu theo màu chủ đạo của tiệm (xanh dương nhạt, trắng).</w:t>
      </w:r>
    </w:p>
    <w:p w14:paraId="17899EBA" w14:textId="5B51E8EF" w:rsidR="00AE0228" w:rsidRDefault="00AE0228" w:rsidP="00AE0228">
      <w:pPr>
        <w:pStyle w:val="Heading2"/>
      </w:pPr>
      <w:bookmarkStart w:id="77" w:name="_Toc133690940"/>
      <w:bookmarkStart w:id="78" w:name="_Toc133692900"/>
      <w:r>
        <w:t>Yêu cầu bảo mật</w:t>
      </w:r>
      <w:bookmarkEnd w:id="77"/>
      <w:bookmarkEnd w:id="78"/>
    </w:p>
    <w:p w14:paraId="7D5B9F3D" w14:textId="655121A2" w:rsidR="00AE0228" w:rsidRPr="00AE0228" w:rsidRDefault="00AE0228" w:rsidP="00AE0228">
      <w:pPr>
        <w:pStyle w:val="ListParagraph"/>
        <w:numPr>
          <w:ilvl w:val="0"/>
          <w:numId w:val="42"/>
        </w:numPr>
        <w:rPr>
          <w:rFonts w:ascii="Times New Roman" w:hAnsi="Times New Roman" w:cs="Times New Roman"/>
          <w:sz w:val="26"/>
          <w:szCs w:val="26"/>
        </w:rPr>
      </w:pPr>
      <w:r w:rsidRPr="00AE0228">
        <w:rPr>
          <w:rFonts w:ascii="Times New Roman" w:hAnsi="Times New Roman" w:cs="Times New Roman"/>
          <w:sz w:val="26"/>
          <w:szCs w:val="26"/>
        </w:rPr>
        <w:t>Tài khoản của chủ cửa hàng được phép truy cập đến tất cả các chức năng trong hệ thống.</w:t>
      </w:r>
    </w:p>
    <w:p w14:paraId="10A9A4F8" w14:textId="032A5E92" w:rsidR="00AE0228" w:rsidRPr="00AE0228" w:rsidRDefault="00AE0228" w:rsidP="00AE0228">
      <w:pPr>
        <w:pStyle w:val="ListParagraph"/>
        <w:numPr>
          <w:ilvl w:val="0"/>
          <w:numId w:val="42"/>
        </w:numPr>
        <w:rPr>
          <w:rFonts w:ascii="Times New Roman" w:hAnsi="Times New Roman" w:cs="Times New Roman"/>
          <w:sz w:val="26"/>
          <w:szCs w:val="26"/>
        </w:rPr>
      </w:pPr>
      <w:r w:rsidRPr="00AE0228">
        <w:rPr>
          <w:rFonts w:ascii="Times New Roman" w:hAnsi="Times New Roman" w:cs="Times New Roman"/>
          <w:sz w:val="26"/>
          <w:szCs w:val="26"/>
        </w:rPr>
        <w:t>Nhân viên được truy cập vào chức năng quản lý hóa đơn, quản lý khách hàng và đăng ký ca làm việc</w:t>
      </w:r>
    </w:p>
    <w:p w14:paraId="7EB1075B" w14:textId="53A284DA" w:rsidR="00AE0228" w:rsidRPr="00AE0228" w:rsidRDefault="00AE0228" w:rsidP="00AE0228">
      <w:pPr>
        <w:pStyle w:val="ListParagraph"/>
        <w:numPr>
          <w:ilvl w:val="0"/>
          <w:numId w:val="42"/>
        </w:numPr>
        <w:rPr>
          <w:rFonts w:ascii="Times New Roman" w:hAnsi="Times New Roman" w:cs="Times New Roman"/>
          <w:sz w:val="26"/>
          <w:szCs w:val="26"/>
        </w:rPr>
      </w:pPr>
      <w:r w:rsidRPr="00AE0228">
        <w:rPr>
          <w:rFonts w:ascii="Times New Roman" w:hAnsi="Times New Roman" w:cs="Times New Roman"/>
          <w:sz w:val="26"/>
          <w:szCs w:val="26"/>
        </w:rPr>
        <w:t>Bảo mật thông tin người dùng</w:t>
      </w:r>
    </w:p>
    <w:p w14:paraId="5ED61AC4" w14:textId="3E03BD31" w:rsidR="00AE0228" w:rsidRDefault="00AE0228" w:rsidP="00AE0228">
      <w:pPr>
        <w:pStyle w:val="Heading2"/>
      </w:pPr>
      <w:bookmarkStart w:id="79" w:name="_Toc133690941"/>
      <w:bookmarkStart w:id="80" w:name="_Toc133692901"/>
      <w:r>
        <w:t>Yêu cầu vận hành</w:t>
      </w:r>
      <w:bookmarkEnd w:id="79"/>
      <w:bookmarkEnd w:id="80"/>
    </w:p>
    <w:p w14:paraId="68814881" w14:textId="2F3F7869" w:rsidR="00AE0228" w:rsidRPr="00AE0228" w:rsidRDefault="00AE0228" w:rsidP="00AE0228">
      <w:pPr>
        <w:pStyle w:val="ListParagraph"/>
        <w:numPr>
          <w:ilvl w:val="0"/>
          <w:numId w:val="42"/>
        </w:numPr>
        <w:rPr>
          <w:rFonts w:ascii="Times New Roman" w:hAnsi="Times New Roman" w:cs="Times New Roman"/>
          <w:sz w:val="26"/>
          <w:szCs w:val="26"/>
        </w:rPr>
      </w:pPr>
      <w:r w:rsidRPr="00AE0228">
        <w:rPr>
          <w:rFonts w:ascii="Times New Roman" w:hAnsi="Times New Roman" w:cs="Times New Roman"/>
          <w:sz w:val="26"/>
          <w:szCs w:val="26"/>
        </w:rPr>
        <w:t>Hệ thống hoạt động trên điện thoại thông minh.</w:t>
      </w:r>
    </w:p>
    <w:sectPr w:rsidR="00AE0228" w:rsidRPr="00AE0228" w:rsidSect="001B09DF">
      <w:headerReference w:type="default" r:id="rId37"/>
      <w:footerReference w:type="default" r:id="rId38"/>
      <w:pgSz w:w="12240" w:h="15840"/>
      <w:pgMar w:top="1440" w:right="1440" w:bottom="1440" w:left="1440" w:header="720" w:footer="720" w:gutter="0"/>
      <w:pgBorders w:display="firstPage" w:offsetFrom="page">
        <w:top w:val="thinThickSmallGap" w:sz="18" w:space="24" w:color="auto"/>
        <w:left w:val="thinThickSmallGap" w:sz="18" w:space="24" w:color="auto"/>
        <w:bottom w:val="thickThinSmallGap" w:sz="18" w:space="24" w:color="auto"/>
        <w:right w:val="thickThinSmallGap"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1C21FB" w14:textId="77777777" w:rsidR="001F153E" w:rsidRDefault="001F153E" w:rsidP="001B09DF">
      <w:pPr>
        <w:spacing w:after="0" w:line="240" w:lineRule="auto"/>
      </w:pPr>
      <w:r>
        <w:separator/>
      </w:r>
    </w:p>
  </w:endnote>
  <w:endnote w:type="continuationSeparator" w:id="0">
    <w:p w14:paraId="7D91C91D" w14:textId="77777777" w:rsidR="001F153E" w:rsidRDefault="001F153E" w:rsidP="001B09DF">
      <w:pPr>
        <w:spacing w:after="0" w:line="240" w:lineRule="auto"/>
      </w:pPr>
      <w:r>
        <w:continuationSeparator/>
      </w:r>
    </w:p>
  </w:endnote>
  <w:endnote w:type="continuationNotice" w:id="1">
    <w:p w14:paraId="310088D3" w14:textId="77777777" w:rsidR="001F153E" w:rsidRDefault="001F153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6795493"/>
      <w:docPartObj>
        <w:docPartGallery w:val="Page Numbers (Bottom of Page)"/>
        <w:docPartUnique/>
      </w:docPartObj>
    </w:sdtPr>
    <w:sdtEndPr>
      <w:rPr>
        <w:noProof/>
      </w:rPr>
    </w:sdtEndPr>
    <w:sdtContent>
      <w:p w14:paraId="1BF65047" w14:textId="1CD346BB" w:rsidR="001B09DF" w:rsidRDefault="001B09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1EA063" w14:textId="77777777" w:rsidR="001B09DF" w:rsidRDefault="001B09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CA4BC" w14:textId="77777777" w:rsidR="001F153E" w:rsidRDefault="001F153E" w:rsidP="001B09DF">
      <w:pPr>
        <w:spacing w:after="0" w:line="240" w:lineRule="auto"/>
      </w:pPr>
      <w:r>
        <w:separator/>
      </w:r>
    </w:p>
  </w:footnote>
  <w:footnote w:type="continuationSeparator" w:id="0">
    <w:p w14:paraId="201DA71E" w14:textId="77777777" w:rsidR="001F153E" w:rsidRDefault="001F153E" w:rsidP="001B09DF">
      <w:pPr>
        <w:spacing w:after="0" w:line="240" w:lineRule="auto"/>
      </w:pPr>
      <w:r>
        <w:continuationSeparator/>
      </w:r>
    </w:p>
  </w:footnote>
  <w:footnote w:type="continuationNotice" w:id="1">
    <w:p w14:paraId="35339CB3" w14:textId="77777777" w:rsidR="001F153E" w:rsidRDefault="001F153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B2012" w14:textId="77777777" w:rsidR="001A605A" w:rsidRDefault="001A60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73337"/>
    <w:multiLevelType w:val="hybridMultilevel"/>
    <w:tmpl w:val="0A28004E"/>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4212A6"/>
    <w:multiLevelType w:val="hybridMultilevel"/>
    <w:tmpl w:val="625C0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7A46C3"/>
    <w:multiLevelType w:val="hybridMultilevel"/>
    <w:tmpl w:val="E06C3DD4"/>
    <w:lvl w:ilvl="0" w:tplc="0BC862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E6281"/>
    <w:multiLevelType w:val="hybridMultilevel"/>
    <w:tmpl w:val="7116DD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A1164F"/>
    <w:multiLevelType w:val="hybridMultilevel"/>
    <w:tmpl w:val="3F202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2B7C9A"/>
    <w:multiLevelType w:val="multilevel"/>
    <w:tmpl w:val="C116EF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4D976B4"/>
    <w:multiLevelType w:val="hybridMultilevel"/>
    <w:tmpl w:val="2C680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A74AC8"/>
    <w:multiLevelType w:val="hybridMultilevel"/>
    <w:tmpl w:val="7C428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8C4BAA"/>
    <w:multiLevelType w:val="hybridMultilevel"/>
    <w:tmpl w:val="C04469D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491BBF"/>
    <w:multiLevelType w:val="hybridMultilevel"/>
    <w:tmpl w:val="BFF84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CE758F"/>
    <w:multiLevelType w:val="hybridMultilevel"/>
    <w:tmpl w:val="89341D60"/>
    <w:lvl w:ilvl="0" w:tplc="A3789D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6C54E1"/>
    <w:multiLevelType w:val="hybridMultilevel"/>
    <w:tmpl w:val="2202070A"/>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15:restartNumberingAfterBreak="0">
    <w:nsid w:val="2CBC6B12"/>
    <w:multiLevelType w:val="hybridMultilevel"/>
    <w:tmpl w:val="9A006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FB37B4"/>
    <w:multiLevelType w:val="multilevel"/>
    <w:tmpl w:val="8548C3C6"/>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4" w15:restartNumberingAfterBreak="0">
    <w:nsid w:val="31E60AD0"/>
    <w:multiLevelType w:val="hybridMultilevel"/>
    <w:tmpl w:val="27B0D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27494B"/>
    <w:multiLevelType w:val="hybridMultilevel"/>
    <w:tmpl w:val="62084E66"/>
    <w:lvl w:ilvl="0" w:tplc="A70C27E2">
      <w:start w:val="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8D61B85"/>
    <w:multiLevelType w:val="hybridMultilevel"/>
    <w:tmpl w:val="BF56F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3ECF5C0A"/>
    <w:multiLevelType w:val="hybridMultilevel"/>
    <w:tmpl w:val="EEBE7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206F80"/>
    <w:multiLevelType w:val="hybridMultilevel"/>
    <w:tmpl w:val="9F703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FA30C1"/>
    <w:multiLevelType w:val="hybridMultilevel"/>
    <w:tmpl w:val="93E43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066B7B"/>
    <w:multiLevelType w:val="hybridMultilevel"/>
    <w:tmpl w:val="420E77FC"/>
    <w:lvl w:ilvl="0" w:tplc="204C52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E12CCC"/>
    <w:multiLevelType w:val="hybridMultilevel"/>
    <w:tmpl w:val="AF587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0F769C"/>
    <w:multiLevelType w:val="hybridMultilevel"/>
    <w:tmpl w:val="23EC77D8"/>
    <w:lvl w:ilvl="0" w:tplc="8410D1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A50967"/>
    <w:multiLevelType w:val="hybridMultilevel"/>
    <w:tmpl w:val="E6AE210C"/>
    <w:lvl w:ilvl="0" w:tplc="F2DA53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7F0E69"/>
    <w:multiLevelType w:val="hybridMultilevel"/>
    <w:tmpl w:val="2D740D88"/>
    <w:lvl w:ilvl="0" w:tplc="E4C624F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481BC5"/>
    <w:multiLevelType w:val="multilevel"/>
    <w:tmpl w:val="1FE86D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578A049E"/>
    <w:multiLevelType w:val="hybridMultilevel"/>
    <w:tmpl w:val="9C088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812D61"/>
    <w:multiLevelType w:val="hybridMultilevel"/>
    <w:tmpl w:val="105AA58A"/>
    <w:lvl w:ilvl="0" w:tplc="BF1E9184">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61380B"/>
    <w:multiLevelType w:val="multilevel"/>
    <w:tmpl w:val="36CA306A"/>
    <w:lvl w:ilvl="0">
      <w:start w:val="1"/>
      <w:numFmt w:val="upperRoman"/>
      <w:pStyle w:val="Heading1"/>
      <w:lvlText w:val="CHƯƠNG %1."/>
      <w:lvlJc w:val="left"/>
      <w:pPr>
        <w:ind w:left="360" w:hanging="360"/>
      </w:pPr>
      <w:rPr>
        <w:rFonts w:hint="default"/>
      </w:rPr>
    </w:lvl>
    <w:lvl w:ilvl="1">
      <w:start w:val="1"/>
      <w:numFmt w:val="decimal"/>
      <w:pStyle w:val="Heading2"/>
      <w:lvlText w:val="%2."/>
      <w:lvlJc w:val="left"/>
      <w:pPr>
        <w:ind w:left="720" w:hanging="720"/>
      </w:pPr>
      <w:rPr>
        <w:rFonts w:hint="default"/>
      </w:rPr>
    </w:lvl>
    <w:lvl w:ilvl="2">
      <w:start w:val="1"/>
      <w:numFmt w:val="decimal"/>
      <w:pStyle w:val="Heading3"/>
      <w:lvlText w:val="%2.%3."/>
      <w:lvlJc w:val="left"/>
      <w:pPr>
        <w:ind w:left="720" w:hanging="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imes New Roman"/>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67C7D60"/>
    <w:multiLevelType w:val="hybridMultilevel"/>
    <w:tmpl w:val="624C93A0"/>
    <w:lvl w:ilvl="0" w:tplc="0CFC99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6F2EC4"/>
    <w:multiLevelType w:val="multilevel"/>
    <w:tmpl w:val="63BA4EE2"/>
    <w:lvl w:ilvl="0">
      <w:start w:val="1"/>
      <w:numFmt w:val="upperRoman"/>
      <w:lvlText w:val="%1."/>
      <w:lvlJc w:val="left"/>
      <w:pPr>
        <w:ind w:left="360" w:hanging="360"/>
      </w:pPr>
      <w:rPr>
        <w:rFonts w:hint="default"/>
        <w:b/>
        <w:i w:val="0"/>
        <w:sz w:val="28"/>
      </w:rPr>
    </w:lvl>
    <w:lvl w:ilvl="1">
      <w:start w:val="1"/>
      <w:numFmt w:val="decimal"/>
      <w:lvlText w:val="%2."/>
      <w:lvlJc w:val="left"/>
      <w:pPr>
        <w:ind w:left="720" w:hanging="360"/>
      </w:pPr>
      <w:rPr>
        <w:rFonts w:hint="default"/>
      </w:rPr>
    </w:lvl>
    <w:lvl w:ilvl="2">
      <w:start w:val="1"/>
      <w:numFmt w:val="none"/>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DE3787B"/>
    <w:multiLevelType w:val="hybridMultilevel"/>
    <w:tmpl w:val="BA747AFA"/>
    <w:lvl w:ilvl="0" w:tplc="D6C019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21D2502"/>
    <w:multiLevelType w:val="hybridMultilevel"/>
    <w:tmpl w:val="296C7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5156BB"/>
    <w:multiLevelType w:val="hybridMultilevel"/>
    <w:tmpl w:val="FDDEE37C"/>
    <w:lvl w:ilvl="0" w:tplc="B28E9A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CB2809"/>
    <w:multiLevelType w:val="hybridMultilevel"/>
    <w:tmpl w:val="5108F8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5C66B8A"/>
    <w:multiLevelType w:val="hybridMultilevel"/>
    <w:tmpl w:val="27B0D6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75F765AF"/>
    <w:multiLevelType w:val="hybridMultilevel"/>
    <w:tmpl w:val="AA30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374C02"/>
    <w:multiLevelType w:val="hybridMultilevel"/>
    <w:tmpl w:val="7B04B8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8B515D6"/>
    <w:multiLevelType w:val="hybridMultilevel"/>
    <w:tmpl w:val="4FEA40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7A770320"/>
    <w:multiLevelType w:val="hybridMultilevel"/>
    <w:tmpl w:val="CDCE1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49578883">
    <w:abstractNumId w:val="30"/>
  </w:num>
  <w:num w:numId="2" w16cid:durableId="551113378">
    <w:abstractNumId w:val="28"/>
  </w:num>
  <w:num w:numId="3" w16cid:durableId="535043018">
    <w:abstractNumId w:val="38"/>
  </w:num>
  <w:num w:numId="4" w16cid:durableId="956108152">
    <w:abstractNumId w:val="4"/>
  </w:num>
  <w:num w:numId="5" w16cid:durableId="705907468">
    <w:abstractNumId w:val="36"/>
  </w:num>
  <w:num w:numId="6" w16cid:durableId="1444155557">
    <w:abstractNumId w:val="21"/>
  </w:num>
  <w:num w:numId="7" w16cid:durableId="786504112">
    <w:abstractNumId w:val="3"/>
  </w:num>
  <w:num w:numId="8" w16cid:durableId="1326863016">
    <w:abstractNumId w:val="18"/>
  </w:num>
  <w:num w:numId="9" w16cid:durableId="2038386641">
    <w:abstractNumId w:val="6"/>
  </w:num>
  <w:num w:numId="10" w16cid:durableId="1642877954">
    <w:abstractNumId w:val="7"/>
  </w:num>
  <w:num w:numId="11" w16cid:durableId="2046169873">
    <w:abstractNumId w:val="35"/>
  </w:num>
  <w:num w:numId="12" w16cid:durableId="868876431">
    <w:abstractNumId w:val="26"/>
  </w:num>
  <w:num w:numId="13" w16cid:durableId="1310400755">
    <w:abstractNumId w:val="14"/>
  </w:num>
  <w:num w:numId="14" w16cid:durableId="132870957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0337056">
    <w:abstractNumId w:val="1"/>
  </w:num>
  <w:num w:numId="16" w16cid:durableId="1940067759">
    <w:abstractNumId w:val="2"/>
  </w:num>
  <w:num w:numId="17" w16cid:durableId="1697734694">
    <w:abstractNumId w:val="23"/>
  </w:num>
  <w:num w:numId="18" w16cid:durableId="1093206290">
    <w:abstractNumId w:val="39"/>
  </w:num>
  <w:num w:numId="19" w16cid:durableId="1808811912">
    <w:abstractNumId w:val="29"/>
  </w:num>
  <w:num w:numId="20" w16cid:durableId="1383096433">
    <w:abstractNumId w:val="16"/>
  </w:num>
  <w:num w:numId="21" w16cid:durableId="6767360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4418654">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1288940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647705787">
    <w:abstractNumId w:val="12"/>
  </w:num>
  <w:num w:numId="25" w16cid:durableId="728961748">
    <w:abstractNumId w:val="19"/>
  </w:num>
  <w:num w:numId="26" w16cid:durableId="1943611609">
    <w:abstractNumId w:val="5"/>
  </w:num>
  <w:num w:numId="27" w16cid:durableId="1142229808">
    <w:abstractNumId w:val="25"/>
  </w:num>
  <w:num w:numId="28" w16cid:durableId="1678339250">
    <w:abstractNumId w:val="8"/>
  </w:num>
  <w:num w:numId="29" w16cid:durableId="938828788">
    <w:abstractNumId w:val="0"/>
  </w:num>
  <w:num w:numId="30" w16cid:durableId="1056049056">
    <w:abstractNumId w:val="32"/>
  </w:num>
  <w:num w:numId="31" w16cid:durableId="235943313">
    <w:abstractNumId w:val="20"/>
  </w:num>
  <w:num w:numId="32" w16cid:durableId="1814172559">
    <w:abstractNumId w:val="34"/>
  </w:num>
  <w:num w:numId="33" w16cid:durableId="926966499">
    <w:abstractNumId w:val="11"/>
  </w:num>
  <w:num w:numId="34" w16cid:durableId="81160084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85411444">
    <w:abstractNumId w:val="31"/>
  </w:num>
  <w:num w:numId="36" w16cid:durableId="2084639948">
    <w:abstractNumId w:val="9"/>
  </w:num>
  <w:num w:numId="37" w16cid:durableId="1290670259">
    <w:abstractNumId w:val="22"/>
  </w:num>
  <w:num w:numId="38" w16cid:durableId="1213882342">
    <w:abstractNumId w:val="24"/>
  </w:num>
  <w:num w:numId="39" w16cid:durableId="353311434">
    <w:abstractNumId w:val="33"/>
  </w:num>
  <w:num w:numId="40" w16cid:durableId="357465481">
    <w:abstractNumId w:val="37"/>
  </w:num>
  <w:num w:numId="41" w16cid:durableId="1793160433">
    <w:abstractNumId w:val="17"/>
  </w:num>
  <w:num w:numId="42" w16cid:durableId="683096476">
    <w:abstractNumId w:val="27"/>
  </w:num>
  <w:num w:numId="43" w16cid:durableId="1200631852">
    <w:abstractNumId w:val="15"/>
  </w:num>
  <w:num w:numId="44" w16cid:durableId="844436666">
    <w:abstractNumId w:val="28"/>
  </w:num>
  <w:num w:numId="45" w16cid:durableId="127540158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888"/>
    <w:rsid w:val="000623AA"/>
    <w:rsid w:val="00093CA5"/>
    <w:rsid w:val="000945CA"/>
    <w:rsid w:val="000D08E1"/>
    <w:rsid w:val="000D658F"/>
    <w:rsid w:val="00122D2B"/>
    <w:rsid w:val="00161D80"/>
    <w:rsid w:val="001A605A"/>
    <w:rsid w:val="001B09DF"/>
    <w:rsid w:val="001C0B6F"/>
    <w:rsid w:val="001D6A02"/>
    <w:rsid w:val="001F153E"/>
    <w:rsid w:val="0022685A"/>
    <w:rsid w:val="00260DEB"/>
    <w:rsid w:val="0027576C"/>
    <w:rsid w:val="00275A6B"/>
    <w:rsid w:val="00280DA8"/>
    <w:rsid w:val="002D1B56"/>
    <w:rsid w:val="002F2435"/>
    <w:rsid w:val="002F3D22"/>
    <w:rsid w:val="00313D6C"/>
    <w:rsid w:val="0033289C"/>
    <w:rsid w:val="00362D41"/>
    <w:rsid w:val="00377535"/>
    <w:rsid w:val="003934CF"/>
    <w:rsid w:val="00421BFB"/>
    <w:rsid w:val="00441A0E"/>
    <w:rsid w:val="0045541D"/>
    <w:rsid w:val="0046189E"/>
    <w:rsid w:val="004D2ECD"/>
    <w:rsid w:val="0064352A"/>
    <w:rsid w:val="00653ACE"/>
    <w:rsid w:val="006B5D45"/>
    <w:rsid w:val="006E3DB1"/>
    <w:rsid w:val="00704282"/>
    <w:rsid w:val="007841FF"/>
    <w:rsid w:val="007A07B8"/>
    <w:rsid w:val="007A5DDC"/>
    <w:rsid w:val="007C3F59"/>
    <w:rsid w:val="007D2EEE"/>
    <w:rsid w:val="007F6A7A"/>
    <w:rsid w:val="00827389"/>
    <w:rsid w:val="00860238"/>
    <w:rsid w:val="00897B76"/>
    <w:rsid w:val="008A2A58"/>
    <w:rsid w:val="008A6971"/>
    <w:rsid w:val="008C195E"/>
    <w:rsid w:val="00914331"/>
    <w:rsid w:val="0095612D"/>
    <w:rsid w:val="00976938"/>
    <w:rsid w:val="00977A74"/>
    <w:rsid w:val="009A3C9E"/>
    <w:rsid w:val="009A7819"/>
    <w:rsid w:val="009C144D"/>
    <w:rsid w:val="00A11379"/>
    <w:rsid w:val="00A14282"/>
    <w:rsid w:val="00A339C0"/>
    <w:rsid w:val="00A375E2"/>
    <w:rsid w:val="00A7195D"/>
    <w:rsid w:val="00AB698D"/>
    <w:rsid w:val="00AC6670"/>
    <w:rsid w:val="00AD05F6"/>
    <w:rsid w:val="00AE0228"/>
    <w:rsid w:val="00B13B09"/>
    <w:rsid w:val="00B23888"/>
    <w:rsid w:val="00B9628D"/>
    <w:rsid w:val="00BA31EA"/>
    <w:rsid w:val="00C0445A"/>
    <w:rsid w:val="00C84C4D"/>
    <w:rsid w:val="00CA19F7"/>
    <w:rsid w:val="00CB420B"/>
    <w:rsid w:val="00CC0F44"/>
    <w:rsid w:val="00CD093F"/>
    <w:rsid w:val="00CE3C83"/>
    <w:rsid w:val="00CE6047"/>
    <w:rsid w:val="00D12425"/>
    <w:rsid w:val="00D1334D"/>
    <w:rsid w:val="00D55B03"/>
    <w:rsid w:val="00D56859"/>
    <w:rsid w:val="00D65AB2"/>
    <w:rsid w:val="00D7110A"/>
    <w:rsid w:val="00D770BF"/>
    <w:rsid w:val="00DA2E9E"/>
    <w:rsid w:val="00DD22ED"/>
    <w:rsid w:val="00E13660"/>
    <w:rsid w:val="00E64FA9"/>
    <w:rsid w:val="00ED4DF2"/>
    <w:rsid w:val="00F140C3"/>
    <w:rsid w:val="00F277BE"/>
    <w:rsid w:val="00F70F24"/>
    <w:rsid w:val="00FE5425"/>
    <w:rsid w:val="00FF30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B3E3F8"/>
  <w15:chartTrackingRefBased/>
  <w15:docId w15:val="{67B6B5DF-DA99-4900-85F3-B8171CFDD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3DB1"/>
    <w:pPr>
      <w:keepNext/>
      <w:keepLines/>
      <w:numPr>
        <w:numId w:val="2"/>
      </w:numPr>
      <w:spacing w:before="240" w:after="0"/>
      <w:outlineLvl w:val="0"/>
    </w:pPr>
    <w:rPr>
      <w:rFonts w:ascii="Times New Roman" w:eastAsiaTheme="majorEastAsia" w:hAnsi="Times New Roman" w:cstheme="majorBidi"/>
      <w:b/>
      <w:caps/>
      <w:sz w:val="28"/>
      <w:szCs w:val="32"/>
    </w:rPr>
  </w:style>
  <w:style w:type="paragraph" w:styleId="Heading2">
    <w:name w:val="heading 2"/>
    <w:basedOn w:val="Normal"/>
    <w:next w:val="Normal"/>
    <w:link w:val="Heading2Char"/>
    <w:uiPriority w:val="9"/>
    <w:unhideWhenUsed/>
    <w:qFormat/>
    <w:rsid w:val="006E3DB1"/>
    <w:pPr>
      <w:keepNext/>
      <w:keepLines/>
      <w:numPr>
        <w:ilvl w:val="1"/>
        <w:numId w:val="2"/>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6E3DB1"/>
    <w:pPr>
      <w:keepNext/>
      <w:keepLines/>
      <w:numPr>
        <w:ilvl w:val="2"/>
        <w:numId w:val="2"/>
      </w:numPr>
      <w:spacing w:before="40" w:after="0"/>
      <w:outlineLvl w:val="2"/>
    </w:pPr>
    <w:rPr>
      <w:rFonts w:ascii="Times New Roman" w:eastAsiaTheme="majorEastAsia" w:hAnsi="Times New Roman" w:cstheme="majorBidi"/>
      <w:i/>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3DB1"/>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6E3DB1"/>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6E3DB1"/>
    <w:rPr>
      <w:rFonts w:ascii="Times New Roman" w:eastAsiaTheme="majorEastAsia" w:hAnsi="Times New Roman" w:cstheme="majorBidi"/>
      <w:i/>
      <w:sz w:val="28"/>
      <w:szCs w:val="24"/>
    </w:rPr>
  </w:style>
  <w:style w:type="table" w:styleId="TableGrid">
    <w:name w:val="Table Grid"/>
    <w:basedOn w:val="TableNormal"/>
    <w:uiPriority w:val="39"/>
    <w:rsid w:val="006E3DB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E3DB1"/>
    <w:pPr>
      <w:ind w:left="720"/>
      <w:contextualSpacing/>
    </w:pPr>
    <w:rPr>
      <w:kern w:val="0"/>
      <w14:ligatures w14:val="none"/>
    </w:rPr>
  </w:style>
  <w:style w:type="paragraph" w:styleId="Header">
    <w:name w:val="header"/>
    <w:basedOn w:val="Normal"/>
    <w:link w:val="HeaderChar"/>
    <w:uiPriority w:val="99"/>
    <w:unhideWhenUsed/>
    <w:rsid w:val="001B09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09DF"/>
  </w:style>
  <w:style w:type="paragraph" w:styleId="Footer">
    <w:name w:val="footer"/>
    <w:basedOn w:val="Normal"/>
    <w:link w:val="FooterChar"/>
    <w:uiPriority w:val="99"/>
    <w:unhideWhenUsed/>
    <w:rsid w:val="001B09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09DF"/>
  </w:style>
  <w:style w:type="paragraph" w:styleId="TOCHeading">
    <w:name w:val="TOC Heading"/>
    <w:basedOn w:val="Heading1"/>
    <w:next w:val="Normal"/>
    <w:uiPriority w:val="39"/>
    <w:unhideWhenUsed/>
    <w:qFormat/>
    <w:rsid w:val="001B09DF"/>
    <w:pPr>
      <w:numPr>
        <w:numId w:val="0"/>
      </w:numPr>
      <w:outlineLvl w:val="9"/>
    </w:pPr>
    <w:rPr>
      <w:rFonts w:asciiTheme="majorHAnsi" w:hAnsiTheme="majorHAnsi"/>
      <w:b w:val="0"/>
      <w:caps w:val="0"/>
      <w:color w:val="2F5496" w:themeColor="accent1" w:themeShade="BF"/>
      <w:kern w:val="0"/>
      <w:sz w:val="32"/>
      <w14:ligatures w14:val="none"/>
    </w:rPr>
  </w:style>
  <w:style w:type="paragraph" w:styleId="TOC1">
    <w:name w:val="toc 1"/>
    <w:basedOn w:val="Normal"/>
    <w:next w:val="Normal"/>
    <w:autoRedefine/>
    <w:uiPriority w:val="39"/>
    <w:unhideWhenUsed/>
    <w:rsid w:val="001B09DF"/>
    <w:pPr>
      <w:spacing w:after="100"/>
    </w:pPr>
  </w:style>
  <w:style w:type="paragraph" w:styleId="TOC3">
    <w:name w:val="toc 3"/>
    <w:basedOn w:val="Normal"/>
    <w:next w:val="Normal"/>
    <w:autoRedefine/>
    <w:uiPriority w:val="39"/>
    <w:unhideWhenUsed/>
    <w:rsid w:val="001B09DF"/>
    <w:pPr>
      <w:spacing w:after="100"/>
      <w:ind w:left="440"/>
    </w:pPr>
  </w:style>
  <w:style w:type="paragraph" w:styleId="TOC2">
    <w:name w:val="toc 2"/>
    <w:basedOn w:val="Normal"/>
    <w:next w:val="Normal"/>
    <w:autoRedefine/>
    <w:uiPriority w:val="39"/>
    <w:unhideWhenUsed/>
    <w:rsid w:val="001B09DF"/>
    <w:pPr>
      <w:spacing w:after="100"/>
      <w:ind w:left="220"/>
    </w:pPr>
  </w:style>
  <w:style w:type="character" w:styleId="Hyperlink">
    <w:name w:val="Hyperlink"/>
    <w:basedOn w:val="DefaultParagraphFont"/>
    <w:uiPriority w:val="99"/>
    <w:unhideWhenUsed/>
    <w:rsid w:val="001B09DF"/>
    <w:rPr>
      <w:color w:val="0563C1" w:themeColor="hyperlink"/>
      <w:u w:val="single"/>
    </w:rPr>
  </w:style>
  <w:style w:type="paragraph" w:styleId="NormalWeb">
    <w:name w:val="Normal (Web)"/>
    <w:basedOn w:val="Normal"/>
    <w:uiPriority w:val="99"/>
    <w:unhideWhenUsed/>
    <w:rsid w:val="00BA31E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Revision">
    <w:name w:val="Revision"/>
    <w:hidden/>
    <w:uiPriority w:val="99"/>
    <w:semiHidden/>
    <w:rsid w:val="001A605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769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BBDD27-4F6F-4C24-B4D0-51A24C10B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57</Pages>
  <Words>4035</Words>
  <Characters>23002</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thao</dc:creator>
  <cp:keywords/>
  <dc:description/>
  <cp:lastModifiedBy>To Huyen Anh</cp:lastModifiedBy>
  <cp:revision>2</cp:revision>
  <dcterms:created xsi:type="dcterms:W3CDTF">2023-05-10T05:36:00Z</dcterms:created>
  <dcterms:modified xsi:type="dcterms:W3CDTF">2023-05-10T05:36:00Z</dcterms:modified>
</cp:coreProperties>
</file>